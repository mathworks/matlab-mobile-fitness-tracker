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customXml/itemProps6.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bookmarkStart w:id="0" w:name="_Hlk518559815" w:displacedByCustomXml="next"/>
    <w:bookmarkEnd w:id="0" w:displacedByCustomXml="next"/>
    <w:sdt>
      <w:sdtPr>
        <w:id w:val="1147320870"/>
        <w:docPartObj>
          <w:docPartGallery w:val="Cover Pages"/>
          <w:docPartUnique/>
        </w:docPartObj>
      </w:sdtPr>
      <w:sdtEndPr/>
      <w:sdtContent>
        <w:p w14:paraId="2C4F349D" w14:textId="19E50E83" w:rsidR="009A2DCA" w:rsidRDefault="009A2DCA" w:rsidP="0092201F">
          <w:r>
            <w:rPr>
              <w:noProof/>
            </w:rPr>
            <mc:AlternateContent>
              <mc:Choice Requires="wpg">
                <w:drawing>
                  <wp:anchor distT="0" distB="0" distL="114300" distR="114300" simplePos="0" relativeHeight="251656192" behindDoc="1" locked="0" layoutInCell="1" allowOverlap="1" wp14:anchorId="75A22A1F" wp14:editId="46C80085">
                    <wp:simplePos x="0" y="0"/>
                    <wp:positionH relativeFrom="page">
                      <wp:posOffset>-579120</wp:posOffset>
                    </wp:positionH>
                    <wp:positionV relativeFrom="page">
                      <wp:posOffset>-381000</wp:posOffset>
                    </wp:positionV>
                    <wp:extent cx="9281160" cy="10728960"/>
                    <wp:effectExtent l="0" t="0" r="0" b="0"/>
                    <wp:wrapNone/>
                    <wp:docPr id="193" name="Group 193"/>
                    <wp:cNvGraphicFramePr/>
                    <a:graphic xmlns:a="http://schemas.openxmlformats.org/drawingml/2006/main">
                      <a:graphicData uri="http://schemas.microsoft.com/office/word/2010/wordprocessingGroup">
                        <wpg:wgp>
                          <wpg:cNvGrpSpPr/>
                          <wpg:grpSpPr>
                            <a:xfrm>
                              <a:off x="0" y="0"/>
                              <a:ext cx="9281160" cy="10728960"/>
                              <a:chOff x="0" y="0"/>
                              <a:chExt cx="6883400" cy="9567544"/>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25400" y="5471159"/>
                                <a:ext cx="6858000" cy="4096385"/>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632BEE83" w14:textId="5F38892B" w:rsidR="00674C4C" w:rsidRDefault="00563C17">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74C4C">
                                        <w:rPr>
                                          <w:caps/>
                                          <w:color w:val="FFFFFF" w:themeColor="background1"/>
                                        </w:rPr>
                                        <w:t>Mathworks</w:t>
                                      </w:r>
                                    </w:sdtContent>
                                  </w:sdt>
                                  <w:r w:rsidR="00674C4C">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74C4C">
                                        <w:rPr>
                                          <w:color w:val="FFFFFF" w:themeColor="background1"/>
                                        </w:rPr>
                                        <w:t>I2 LEARNING</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75A22A1F" id="Group 193" o:spid="_x0000_s1026" style="position:absolute;left:0;text-align:left;margin-left:-45.6pt;margin-top:-30pt;width:730.8pt;height:844.8pt;z-index:-251660288;mso-position-horizontal-relative:page;mso-position-vertical-relative:page" coordsize="68834,956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left:254;top:54711;width:68580;height:40964;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p w14:paraId="632BEE83" w14:textId="5F38892B" w:rsidR="00674C4C" w:rsidRDefault="00020CD1">
                            <w:pPr>
                              <w:pStyle w:val="NoSpacing"/>
                              <w:spacing w:before="120"/>
                              <w:jc w:val="center"/>
                              <w:rPr>
                                <w:color w:val="FFFFFF" w:themeColor="background1"/>
                              </w:rPr>
                            </w:pPr>
                            <w:sdt>
                              <w:sdtPr>
                                <w:rPr>
                                  <w:caps/>
                                  <w:color w:val="FFFFFF" w:themeColor="background1"/>
                                </w:rPr>
                                <w:alias w:val="Company"/>
                                <w:tag w:val=""/>
                                <w:id w:val="1618182777"/>
                                <w:dataBinding w:prefixMappings="xmlns:ns0='http://schemas.openxmlformats.org/officeDocument/2006/extended-properties' " w:xpath="/ns0:Properties[1]/ns0:Company[1]" w:storeItemID="{6668398D-A668-4E3E-A5EB-62B293D839F1}"/>
                                <w:text/>
                              </w:sdtPr>
                              <w:sdtEndPr/>
                              <w:sdtContent>
                                <w:r w:rsidR="00674C4C">
                                  <w:rPr>
                                    <w:caps/>
                                    <w:color w:val="FFFFFF" w:themeColor="background1"/>
                                  </w:rPr>
                                  <w:t>Mathworks</w:t>
                                </w:r>
                              </w:sdtContent>
                            </w:sdt>
                            <w:r w:rsidR="00674C4C">
                              <w:rPr>
                                <w:color w:val="FFFFFF" w:themeColor="background1"/>
                              </w:rPr>
                              <w:t>  </w:t>
                            </w:r>
                            <w:sdt>
                              <w:sdtPr>
                                <w:rPr>
                                  <w:color w:val="FFFFFF" w:themeColor="background1"/>
                                </w:rPr>
                                <w:alias w:val="Address"/>
                                <w:tag w:val=""/>
                                <w:id w:val="-253358678"/>
                                <w:dataBinding w:prefixMappings="xmlns:ns0='http://schemas.microsoft.com/office/2006/coverPageProps' " w:xpath="/ns0:CoverPageProperties[1]/ns0:CompanyAddress[1]" w:storeItemID="{55AF091B-3C7A-41E3-B477-F2FDAA23CFDA}"/>
                                <w:text/>
                              </w:sdtPr>
                              <w:sdtEndPr/>
                              <w:sdtContent>
                                <w:r w:rsidR="00674C4C">
                                  <w:rPr>
                                    <w:color w:val="FFFFFF" w:themeColor="background1"/>
                                  </w:rPr>
                                  <w:t>I2 LEARNING</w:t>
                                </w:r>
                              </w:sdtContent>
                            </w:sdt>
                          </w:p>
                        </w:txbxContent>
                      </v:textbox>
                    </v:rect>
                    <w10:wrap anchorx="page" anchory="page"/>
                  </v:group>
                </w:pict>
              </mc:Fallback>
            </mc:AlternateContent>
          </w:r>
        </w:p>
        <w:p w14:paraId="728F9B32" w14:textId="1095EEC3" w:rsidR="00AF10D1" w:rsidRDefault="000D4C87" w:rsidP="0092201F">
          <w:r>
            <w:rPr>
              <w:noProof/>
            </w:rPr>
            <w:drawing>
              <wp:anchor distT="0" distB="0" distL="114300" distR="114300" simplePos="0" relativeHeight="251723776" behindDoc="0" locked="0" layoutInCell="1" allowOverlap="1" wp14:anchorId="7782A947" wp14:editId="1F6821F4">
                <wp:simplePos x="0" y="0"/>
                <wp:positionH relativeFrom="page">
                  <wp:align>left</wp:align>
                </wp:positionH>
                <wp:positionV relativeFrom="paragraph">
                  <wp:posOffset>351790</wp:posOffset>
                </wp:positionV>
                <wp:extent cx="7894320" cy="3427730"/>
                <wp:effectExtent l="0" t="0" r="0" b="1270"/>
                <wp:wrapThrough wrapText="bothSides">
                  <wp:wrapPolygon edited="0">
                    <wp:start x="0" y="0"/>
                    <wp:lineTo x="0" y="21488"/>
                    <wp:lineTo x="21527" y="21488"/>
                    <wp:lineTo x="21527" y="0"/>
                    <wp:lineTo x="0" y="0"/>
                  </wp:wrapPolygon>
                </wp:wrapThrough>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900796" cy="3430628"/>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45720" distB="45720" distL="114300" distR="114300" simplePos="0" relativeHeight="251655167" behindDoc="0" locked="0" layoutInCell="1" allowOverlap="1" wp14:anchorId="317B1C3E" wp14:editId="111CE98D">
                    <wp:simplePos x="0" y="0"/>
                    <wp:positionH relativeFrom="margin">
                      <wp:posOffset>895350</wp:posOffset>
                    </wp:positionH>
                    <wp:positionV relativeFrom="paragraph">
                      <wp:posOffset>3919855</wp:posOffset>
                    </wp:positionV>
                    <wp:extent cx="4145280" cy="1404620"/>
                    <wp:effectExtent l="0" t="0" r="7620" b="1270"/>
                    <wp:wrapSquare wrapText="bothSides"/>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45280" cy="1404620"/>
                            </a:xfrm>
                            <a:prstGeom prst="rect">
                              <a:avLst/>
                            </a:prstGeom>
                            <a:solidFill>
                              <a:srgbClr val="FFFFFF"/>
                            </a:solidFill>
                            <a:ln w="9525">
                              <a:noFill/>
                              <a:miter lim="800000"/>
                              <a:headEnd/>
                              <a:tailEnd/>
                            </a:ln>
                          </wps:spPr>
                          <wps:txbx>
                            <w:txbxContent>
                              <w:p w14:paraId="15D4B881" w14:textId="22487C1C" w:rsidR="000D4C87" w:rsidRPr="000D4C87" w:rsidRDefault="000D4C87">
                                <w:pPr>
                                  <w:rPr>
                                    <w:rFonts w:cstheme="minorHAnsi"/>
                                    <w:color w:val="C45911" w:themeColor="accent2" w:themeShade="BF"/>
                                    <w:sz w:val="44"/>
                                  </w:rPr>
                                </w:pPr>
                                <w:r w:rsidRPr="000D4C87">
                                  <w:rPr>
                                    <w:rFonts w:cstheme="minorHAnsi"/>
                                    <w:color w:val="C45911" w:themeColor="accent2" w:themeShade="BF"/>
                                    <w:sz w:val="44"/>
                                  </w:rPr>
                                  <w:t>Instructions for Phase 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317B1C3E" id="_x0000_t202" coordsize="21600,21600" o:spt="202" path="m,l,21600r21600,l21600,xe">
                    <v:stroke joinstyle="miter"/>
                    <v:path gradientshapeok="t" o:connecttype="rect"/>
                  </v:shapetype>
                  <v:shape id="Text Box 2" o:spid="_x0000_s1029" type="#_x0000_t202" style="position:absolute;left:0;text-align:left;margin-left:70.5pt;margin-top:308.65pt;width:326.4pt;height:110.6pt;z-index:251655167;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" stroked="f">
                    <v:textbox style="mso-fit-shape-to-text:t">
                      <w:txbxContent>
                        <w:p w14:paraId="15D4B881" w14:textId="22487C1C" w:rsidR="000D4C87" w:rsidRPr="000D4C87" w:rsidRDefault="000D4C87">
                          <w:pPr>
                            <w:rPr>
                              <w:rFonts w:cstheme="minorHAnsi"/>
                              <w:color w:val="C45911" w:themeColor="accent2" w:themeShade="BF"/>
                              <w:sz w:val="44"/>
                            </w:rPr>
                          </w:pPr>
                          <w:r w:rsidRPr="000D4C87">
                            <w:rPr>
                              <w:rFonts w:cstheme="minorHAnsi"/>
                              <w:color w:val="C45911" w:themeColor="accent2" w:themeShade="BF"/>
                              <w:sz w:val="44"/>
                            </w:rPr>
                            <w:t>Instructions for Phase 2</w:t>
                          </w:r>
                        </w:p>
                      </w:txbxContent>
                    </v:textbox>
                    <w10:wrap type="square" anchorx="margin"/>
                  </v:shape>
                </w:pict>
              </mc:Fallback>
            </mc:AlternateContent>
          </w:r>
          <w:r w:rsidR="009A2DCA">
            <w:br w:type="page"/>
          </w:r>
        </w:p>
        <w:p w14:paraId="49B169F7" w14:textId="77777777" w:rsidR="003F07CA" w:rsidRDefault="003F07CA" w:rsidP="003F07CA">
          <w:pPr>
            <w:ind w:firstLine="0"/>
          </w:pPr>
        </w:p>
        <w:p w14:paraId="0EE76359" w14:textId="77777777" w:rsidR="003F07CA" w:rsidRDefault="003F07CA" w:rsidP="003F07CA">
          <w:pPr>
            <w:ind w:firstLine="0"/>
          </w:pPr>
        </w:p>
        <w:p w14:paraId="413C83CA" w14:textId="1430285A" w:rsidR="00AF10D1" w:rsidRDefault="00AF10D1" w:rsidP="00AB26EF">
          <w:pPr>
            <w:ind w:firstLine="0"/>
            <w:jc w:val="center"/>
          </w:pPr>
          <w:r>
            <w:t xml:space="preserve">This </w:t>
          </w:r>
          <w:r w:rsidR="00AB26EF">
            <w:t>guide has</w:t>
          </w:r>
          <w:r w:rsidR="003F07CA">
            <w:t xml:space="preserve"> detailed steps to </w:t>
          </w:r>
          <w:r w:rsidR="00AB26EF">
            <w:t>help</w:t>
          </w:r>
          <w:r w:rsidR="003F07CA">
            <w:t xml:space="preserve"> you</w:t>
          </w:r>
          <w:r w:rsidR="007A03FD">
            <w:t>r team use</w:t>
          </w:r>
          <w:r w:rsidR="003F07CA">
            <w:t xml:space="preserve"> MATLAB Mobile and MATLAB Online to create your fitness tracker. We have also included a simple example that you can use</w:t>
          </w:r>
          <w:r w:rsidR="00AB26EF">
            <w:t xml:space="preserve"> to start with</w:t>
          </w:r>
          <w:r w:rsidR="003F07CA">
            <w:t xml:space="preserve"> or draw inspiration from as you create your own solution to this challenge!</w:t>
          </w:r>
        </w:p>
        <w:p w14:paraId="7BDB84B0" w14:textId="781DA7A4" w:rsidR="003F07CA" w:rsidRDefault="003F07CA" w:rsidP="00AB26EF">
          <w:pPr>
            <w:ind w:firstLine="0"/>
            <w:jc w:val="center"/>
          </w:pPr>
          <w:r>
            <w:t>Good luck!</w:t>
          </w:r>
        </w:p>
        <w:p w14:paraId="207C614F" w14:textId="77777777" w:rsidR="00AF10D1" w:rsidRDefault="00AF10D1" w:rsidP="0092201F"/>
        <w:p w14:paraId="4E3FDE2E" w14:textId="77777777" w:rsidR="00AF10D1" w:rsidRDefault="00AF10D1" w:rsidP="0092201F"/>
        <w:p w14:paraId="18BE24B3" w14:textId="77777777" w:rsidR="00AF10D1" w:rsidRDefault="00AF10D1" w:rsidP="0092201F"/>
        <w:p w14:paraId="012CC4CF" w14:textId="77777777" w:rsidR="00AF10D1" w:rsidRDefault="00AF10D1" w:rsidP="0092201F"/>
        <w:p w14:paraId="2B410563" w14:textId="77777777" w:rsidR="00AF10D1" w:rsidRDefault="00AF10D1" w:rsidP="0092201F"/>
        <w:p w14:paraId="3DFCEE18" w14:textId="77777777" w:rsidR="00AF10D1" w:rsidRDefault="00AF10D1" w:rsidP="0092201F"/>
        <w:p w14:paraId="5C5FB015" w14:textId="62C9ADC4" w:rsidR="00AF10D1" w:rsidRDefault="00AF10D1" w:rsidP="0092201F"/>
        <w:p w14:paraId="4E5D834C" w14:textId="5A90FFB1" w:rsidR="00AF10D1" w:rsidRDefault="00AF10D1" w:rsidP="0092201F"/>
        <w:p w14:paraId="59AFD65D" w14:textId="0BBBB431" w:rsidR="00AF10D1" w:rsidRDefault="00AF10D1" w:rsidP="0092201F"/>
        <w:p w14:paraId="542A5224" w14:textId="77777777" w:rsidR="00AF10D1" w:rsidRDefault="00AF10D1" w:rsidP="0092201F"/>
        <w:p w14:paraId="287B2907" w14:textId="5964A990" w:rsidR="00AF10D1" w:rsidRDefault="00AF10D1" w:rsidP="0092201F"/>
        <w:p w14:paraId="05C9E729" w14:textId="2DB5CE50" w:rsidR="00354ECB" w:rsidRDefault="00354ECB" w:rsidP="0092201F"/>
        <w:p w14:paraId="32B8924E" w14:textId="6DD1797F" w:rsidR="00354ECB" w:rsidRDefault="00354ECB" w:rsidP="0092201F"/>
        <w:p w14:paraId="182F0210" w14:textId="5E6EDC47" w:rsidR="00354ECB" w:rsidRDefault="00354ECB" w:rsidP="0092201F"/>
        <w:p w14:paraId="5E058009" w14:textId="140DB6DC" w:rsidR="00354ECB" w:rsidRDefault="00354ECB" w:rsidP="0092201F"/>
        <w:p w14:paraId="6D2CC460" w14:textId="69768864" w:rsidR="00354ECB" w:rsidRDefault="00354ECB" w:rsidP="0092201F"/>
        <w:p w14:paraId="035B455D" w14:textId="77777777" w:rsidR="00354ECB" w:rsidRDefault="00354ECB" w:rsidP="0092201F"/>
        <w:p w14:paraId="48676CC3" w14:textId="77777777" w:rsidR="00AF10D1" w:rsidRDefault="00AF10D1" w:rsidP="0092201F"/>
        <w:p w14:paraId="348184F8" w14:textId="77777777" w:rsidR="003F07CA" w:rsidRDefault="003F07CA" w:rsidP="0092201F"/>
        <w:p w14:paraId="33504289" w14:textId="5DDAF8A4" w:rsidR="009A2DCA" w:rsidRDefault="00563C17" w:rsidP="0092201F"/>
      </w:sdtContent>
    </w:sdt>
    <w:sdt>
      <w:sdtPr>
        <w:rPr>
          <w:rFonts w:asciiTheme="minorHAnsi" w:eastAsiaTheme="minorHAnsi" w:hAnsiTheme="minorHAnsi" w:cstheme="minorBidi"/>
          <w:b w:val="0"/>
          <w:color w:val="auto"/>
          <w:sz w:val="22"/>
          <w:szCs w:val="22"/>
        </w:rPr>
        <w:id w:val="-1370446316"/>
        <w:docPartObj>
          <w:docPartGallery w:val="Table of Contents"/>
          <w:docPartUnique/>
        </w:docPartObj>
      </w:sdtPr>
      <w:sdtEndPr>
        <w:rPr>
          <w:noProof/>
          <w:sz w:val="24"/>
        </w:rPr>
      </w:sdtEndPr>
      <w:sdtContent>
        <w:p w14:paraId="3798A65E" w14:textId="1673696D" w:rsidR="009A2DCA" w:rsidRDefault="009A2DCA" w:rsidP="0092201F">
          <w:pPr>
            <w:pStyle w:val="TOCHeading"/>
          </w:pPr>
          <w:r>
            <w:t>Table of Contents</w:t>
          </w:r>
        </w:p>
        <w:p w14:paraId="7EA5F31C" w14:textId="675BB825" w:rsidR="003F07CA" w:rsidRDefault="009A2DCA">
          <w:pPr>
            <w:pStyle w:val="TOC1"/>
            <w:tabs>
              <w:tab w:val="right" w:leader="dot" w:pos="9350"/>
            </w:tabs>
            <w:rPr>
              <w:rFonts w:eastAsiaTheme="minorEastAsia"/>
              <w:noProof/>
              <w:sz w:val="22"/>
            </w:rPr>
          </w:pPr>
          <w:r>
            <w:fldChar w:fldCharType="begin"/>
          </w:r>
          <w:r>
            <w:instrText xml:space="preserve"> TOC \o "1-3" \h \z \u </w:instrText>
          </w:r>
          <w:r>
            <w:fldChar w:fldCharType="separate"/>
          </w:r>
          <w:hyperlink w:anchor="_Toc524504340" w:history="1">
            <w:r w:rsidR="003F07CA" w:rsidRPr="00565DDA">
              <w:rPr>
                <w:rStyle w:val="Hyperlink"/>
                <w:noProof/>
              </w:rPr>
              <w:t>Getting Started</w:t>
            </w:r>
            <w:r w:rsidR="003F07CA">
              <w:rPr>
                <w:noProof/>
                <w:webHidden/>
              </w:rPr>
              <w:tab/>
            </w:r>
            <w:r w:rsidR="003F07CA">
              <w:rPr>
                <w:noProof/>
                <w:webHidden/>
              </w:rPr>
              <w:fldChar w:fldCharType="begin"/>
            </w:r>
            <w:r w:rsidR="003F07CA">
              <w:rPr>
                <w:noProof/>
                <w:webHidden/>
              </w:rPr>
              <w:instrText xml:space="preserve"> PAGEREF _Toc524504340 \h </w:instrText>
            </w:r>
            <w:r w:rsidR="003F07CA">
              <w:rPr>
                <w:noProof/>
                <w:webHidden/>
              </w:rPr>
            </w:r>
            <w:r w:rsidR="003F07CA">
              <w:rPr>
                <w:noProof/>
                <w:webHidden/>
              </w:rPr>
              <w:fldChar w:fldCharType="separate"/>
            </w:r>
            <w:r w:rsidR="003F07CA">
              <w:rPr>
                <w:noProof/>
                <w:webHidden/>
              </w:rPr>
              <w:t>3</w:t>
            </w:r>
            <w:r w:rsidR="003F07CA">
              <w:rPr>
                <w:noProof/>
                <w:webHidden/>
              </w:rPr>
              <w:fldChar w:fldCharType="end"/>
            </w:r>
          </w:hyperlink>
        </w:p>
        <w:p w14:paraId="3F6C84EA" w14:textId="781CF27B" w:rsidR="003F07CA" w:rsidRDefault="00563C17">
          <w:pPr>
            <w:pStyle w:val="TOC2"/>
            <w:tabs>
              <w:tab w:val="right" w:leader="dot" w:pos="9350"/>
            </w:tabs>
            <w:rPr>
              <w:rFonts w:eastAsiaTheme="minorEastAsia"/>
              <w:noProof/>
              <w:sz w:val="22"/>
            </w:rPr>
          </w:pPr>
          <w:hyperlink w:anchor="_Toc524504341" w:history="1">
            <w:r w:rsidR="003F07CA" w:rsidRPr="00565DDA">
              <w:rPr>
                <w:rStyle w:val="Hyperlink"/>
                <w:noProof/>
              </w:rPr>
              <w:t>Challenge Statement</w:t>
            </w:r>
            <w:r w:rsidR="003F07CA">
              <w:rPr>
                <w:noProof/>
                <w:webHidden/>
              </w:rPr>
              <w:tab/>
            </w:r>
            <w:r w:rsidR="003F07CA">
              <w:rPr>
                <w:noProof/>
                <w:webHidden/>
              </w:rPr>
              <w:fldChar w:fldCharType="begin"/>
            </w:r>
            <w:r w:rsidR="003F07CA">
              <w:rPr>
                <w:noProof/>
                <w:webHidden/>
              </w:rPr>
              <w:instrText xml:space="preserve"> PAGEREF _Toc524504341 \h </w:instrText>
            </w:r>
            <w:r w:rsidR="003F07CA">
              <w:rPr>
                <w:noProof/>
                <w:webHidden/>
              </w:rPr>
            </w:r>
            <w:r w:rsidR="003F07CA">
              <w:rPr>
                <w:noProof/>
                <w:webHidden/>
              </w:rPr>
              <w:fldChar w:fldCharType="separate"/>
            </w:r>
            <w:r w:rsidR="003F07CA">
              <w:rPr>
                <w:noProof/>
                <w:webHidden/>
              </w:rPr>
              <w:t>3</w:t>
            </w:r>
            <w:r w:rsidR="003F07CA">
              <w:rPr>
                <w:noProof/>
                <w:webHidden/>
              </w:rPr>
              <w:fldChar w:fldCharType="end"/>
            </w:r>
          </w:hyperlink>
        </w:p>
        <w:p w14:paraId="4133D5B5" w14:textId="41B7BAB6" w:rsidR="003F07CA" w:rsidRDefault="00563C17">
          <w:pPr>
            <w:pStyle w:val="TOC2"/>
            <w:tabs>
              <w:tab w:val="right" w:leader="dot" w:pos="9350"/>
            </w:tabs>
            <w:rPr>
              <w:rFonts w:eastAsiaTheme="minorEastAsia"/>
              <w:noProof/>
              <w:sz w:val="22"/>
            </w:rPr>
          </w:pPr>
          <w:hyperlink w:anchor="_Toc524504342" w:history="1">
            <w:r w:rsidR="003F07CA" w:rsidRPr="00565DDA">
              <w:rPr>
                <w:rStyle w:val="Hyperlink"/>
                <w:noProof/>
              </w:rPr>
              <w:t>The Process</w:t>
            </w:r>
            <w:r w:rsidR="003F07CA">
              <w:rPr>
                <w:noProof/>
                <w:webHidden/>
              </w:rPr>
              <w:tab/>
            </w:r>
            <w:r w:rsidR="003F07CA">
              <w:rPr>
                <w:noProof/>
                <w:webHidden/>
              </w:rPr>
              <w:fldChar w:fldCharType="begin"/>
            </w:r>
            <w:r w:rsidR="003F07CA">
              <w:rPr>
                <w:noProof/>
                <w:webHidden/>
              </w:rPr>
              <w:instrText xml:space="preserve"> PAGEREF _Toc524504342 \h </w:instrText>
            </w:r>
            <w:r w:rsidR="003F07CA">
              <w:rPr>
                <w:noProof/>
                <w:webHidden/>
              </w:rPr>
            </w:r>
            <w:r w:rsidR="003F07CA">
              <w:rPr>
                <w:noProof/>
                <w:webHidden/>
              </w:rPr>
              <w:fldChar w:fldCharType="separate"/>
            </w:r>
            <w:r w:rsidR="003F07CA">
              <w:rPr>
                <w:noProof/>
                <w:webHidden/>
              </w:rPr>
              <w:t>3</w:t>
            </w:r>
            <w:r w:rsidR="003F07CA">
              <w:rPr>
                <w:noProof/>
                <w:webHidden/>
              </w:rPr>
              <w:fldChar w:fldCharType="end"/>
            </w:r>
          </w:hyperlink>
        </w:p>
        <w:p w14:paraId="7C9A4C47" w14:textId="0AB547B1" w:rsidR="003F07CA" w:rsidRDefault="00563C17">
          <w:pPr>
            <w:pStyle w:val="TOC2"/>
            <w:tabs>
              <w:tab w:val="right" w:leader="dot" w:pos="9350"/>
            </w:tabs>
            <w:rPr>
              <w:rFonts w:eastAsiaTheme="minorEastAsia"/>
              <w:noProof/>
              <w:sz w:val="22"/>
            </w:rPr>
          </w:pPr>
          <w:hyperlink w:anchor="_Toc524504343" w:history="1">
            <w:r w:rsidR="003F07CA" w:rsidRPr="00565DDA">
              <w:rPr>
                <w:rStyle w:val="Hyperlink"/>
                <w:noProof/>
              </w:rPr>
              <w:t>Getting Started with MATLAB</w:t>
            </w:r>
            <w:r w:rsidR="003F07CA">
              <w:rPr>
                <w:noProof/>
                <w:webHidden/>
              </w:rPr>
              <w:tab/>
            </w:r>
            <w:r w:rsidR="003F07CA">
              <w:rPr>
                <w:noProof/>
                <w:webHidden/>
              </w:rPr>
              <w:fldChar w:fldCharType="begin"/>
            </w:r>
            <w:r w:rsidR="003F07CA">
              <w:rPr>
                <w:noProof/>
                <w:webHidden/>
              </w:rPr>
              <w:instrText xml:space="preserve"> PAGEREF _Toc524504343 \h </w:instrText>
            </w:r>
            <w:r w:rsidR="003F07CA">
              <w:rPr>
                <w:noProof/>
                <w:webHidden/>
              </w:rPr>
            </w:r>
            <w:r w:rsidR="003F07CA">
              <w:rPr>
                <w:noProof/>
                <w:webHidden/>
              </w:rPr>
              <w:fldChar w:fldCharType="separate"/>
            </w:r>
            <w:r w:rsidR="003F07CA">
              <w:rPr>
                <w:noProof/>
                <w:webHidden/>
              </w:rPr>
              <w:t>4</w:t>
            </w:r>
            <w:r w:rsidR="003F07CA">
              <w:rPr>
                <w:noProof/>
                <w:webHidden/>
              </w:rPr>
              <w:fldChar w:fldCharType="end"/>
            </w:r>
          </w:hyperlink>
        </w:p>
        <w:p w14:paraId="466D4397" w14:textId="246128A5" w:rsidR="003F07CA" w:rsidRDefault="00563C17">
          <w:pPr>
            <w:pStyle w:val="TOC1"/>
            <w:tabs>
              <w:tab w:val="right" w:leader="dot" w:pos="9350"/>
            </w:tabs>
            <w:rPr>
              <w:rFonts w:eastAsiaTheme="minorEastAsia"/>
              <w:noProof/>
              <w:sz w:val="22"/>
            </w:rPr>
          </w:pPr>
          <w:hyperlink w:anchor="_Toc524504344" w:history="1">
            <w:r w:rsidR="003F07CA" w:rsidRPr="00565DDA">
              <w:rPr>
                <w:rStyle w:val="Hyperlink"/>
                <w:noProof/>
              </w:rPr>
              <w:t>Getting Organized</w:t>
            </w:r>
            <w:r w:rsidR="003F07CA">
              <w:rPr>
                <w:noProof/>
                <w:webHidden/>
              </w:rPr>
              <w:tab/>
            </w:r>
            <w:r w:rsidR="003F07CA">
              <w:rPr>
                <w:noProof/>
                <w:webHidden/>
              </w:rPr>
              <w:fldChar w:fldCharType="begin"/>
            </w:r>
            <w:r w:rsidR="003F07CA">
              <w:rPr>
                <w:noProof/>
                <w:webHidden/>
              </w:rPr>
              <w:instrText xml:space="preserve"> PAGEREF _Toc524504344 \h </w:instrText>
            </w:r>
            <w:r w:rsidR="003F07CA">
              <w:rPr>
                <w:noProof/>
                <w:webHidden/>
              </w:rPr>
            </w:r>
            <w:r w:rsidR="003F07CA">
              <w:rPr>
                <w:noProof/>
                <w:webHidden/>
              </w:rPr>
              <w:fldChar w:fldCharType="separate"/>
            </w:r>
            <w:r w:rsidR="003F07CA">
              <w:rPr>
                <w:noProof/>
                <w:webHidden/>
              </w:rPr>
              <w:t>4</w:t>
            </w:r>
            <w:r w:rsidR="003F07CA">
              <w:rPr>
                <w:noProof/>
                <w:webHidden/>
              </w:rPr>
              <w:fldChar w:fldCharType="end"/>
            </w:r>
          </w:hyperlink>
        </w:p>
        <w:p w14:paraId="68C6E52C" w14:textId="33F4A49A" w:rsidR="003F07CA" w:rsidRDefault="00563C17">
          <w:pPr>
            <w:pStyle w:val="TOC2"/>
            <w:tabs>
              <w:tab w:val="right" w:leader="dot" w:pos="9350"/>
            </w:tabs>
            <w:rPr>
              <w:rFonts w:eastAsiaTheme="minorEastAsia"/>
              <w:noProof/>
              <w:sz w:val="22"/>
            </w:rPr>
          </w:pPr>
          <w:hyperlink w:anchor="_Toc524504345" w:history="1">
            <w:r w:rsidR="003F07CA" w:rsidRPr="00565DDA">
              <w:rPr>
                <w:rStyle w:val="Hyperlink"/>
                <w:noProof/>
              </w:rPr>
              <w:t>The Roles</w:t>
            </w:r>
            <w:r w:rsidR="003F07CA">
              <w:rPr>
                <w:noProof/>
                <w:webHidden/>
              </w:rPr>
              <w:tab/>
            </w:r>
            <w:r w:rsidR="003F07CA">
              <w:rPr>
                <w:noProof/>
                <w:webHidden/>
              </w:rPr>
              <w:fldChar w:fldCharType="begin"/>
            </w:r>
            <w:r w:rsidR="003F07CA">
              <w:rPr>
                <w:noProof/>
                <w:webHidden/>
              </w:rPr>
              <w:instrText xml:space="preserve"> PAGEREF _Toc524504345 \h </w:instrText>
            </w:r>
            <w:r w:rsidR="003F07CA">
              <w:rPr>
                <w:noProof/>
                <w:webHidden/>
              </w:rPr>
            </w:r>
            <w:r w:rsidR="003F07CA">
              <w:rPr>
                <w:noProof/>
                <w:webHidden/>
              </w:rPr>
              <w:fldChar w:fldCharType="separate"/>
            </w:r>
            <w:r w:rsidR="003F07CA">
              <w:rPr>
                <w:noProof/>
                <w:webHidden/>
              </w:rPr>
              <w:t>4</w:t>
            </w:r>
            <w:r w:rsidR="003F07CA">
              <w:rPr>
                <w:noProof/>
                <w:webHidden/>
              </w:rPr>
              <w:fldChar w:fldCharType="end"/>
            </w:r>
          </w:hyperlink>
        </w:p>
        <w:p w14:paraId="3152C9B6" w14:textId="18C636FE" w:rsidR="003F07CA" w:rsidRDefault="00563C17">
          <w:pPr>
            <w:pStyle w:val="TOC3"/>
            <w:tabs>
              <w:tab w:val="right" w:leader="dot" w:pos="9350"/>
            </w:tabs>
            <w:rPr>
              <w:rFonts w:eastAsiaTheme="minorEastAsia"/>
              <w:noProof/>
              <w:sz w:val="22"/>
            </w:rPr>
          </w:pPr>
          <w:hyperlink w:anchor="_Toc524504346" w:history="1">
            <w:r w:rsidR="003F07CA" w:rsidRPr="00565DDA">
              <w:rPr>
                <w:rStyle w:val="Hyperlink"/>
                <w:noProof/>
              </w:rPr>
              <w:t>Programmer</w:t>
            </w:r>
            <w:r w:rsidR="003F07CA">
              <w:rPr>
                <w:noProof/>
                <w:webHidden/>
              </w:rPr>
              <w:tab/>
            </w:r>
            <w:r w:rsidR="003F07CA">
              <w:rPr>
                <w:noProof/>
                <w:webHidden/>
              </w:rPr>
              <w:fldChar w:fldCharType="begin"/>
            </w:r>
            <w:r w:rsidR="003F07CA">
              <w:rPr>
                <w:noProof/>
                <w:webHidden/>
              </w:rPr>
              <w:instrText xml:space="preserve"> PAGEREF _Toc524504346 \h </w:instrText>
            </w:r>
            <w:r w:rsidR="003F07CA">
              <w:rPr>
                <w:noProof/>
                <w:webHidden/>
              </w:rPr>
            </w:r>
            <w:r w:rsidR="003F07CA">
              <w:rPr>
                <w:noProof/>
                <w:webHidden/>
              </w:rPr>
              <w:fldChar w:fldCharType="separate"/>
            </w:r>
            <w:r w:rsidR="003F07CA">
              <w:rPr>
                <w:noProof/>
                <w:webHidden/>
              </w:rPr>
              <w:t>5</w:t>
            </w:r>
            <w:r w:rsidR="003F07CA">
              <w:rPr>
                <w:noProof/>
                <w:webHidden/>
              </w:rPr>
              <w:fldChar w:fldCharType="end"/>
            </w:r>
          </w:hyperlink>
        </w:p>
        <w:p w14:paraId="50112734" w14:textId="7EC57CAE" w:rsidR="003F07CA" w:rsidRDefault="00563C17">
          <w:pPr>
            <w:pStyle w:val="TOC3"/>
            <w:tabs>
              <w:tab w:val="right" w:leader="dot" w:pos="9350"/>
            </w:tabs>
            <w:rPr>
              <w:rFonts w:eastAsiaTheme="minorEastAsia"/>
              <w:noProof/>
              <w:sz w:val="22"/>
            </w:rPr>
          </w:pPr>
          <w:hyperlink w:anchor="_Toc524504347" w:history="1">
            <w:r w:rsidR="003F07CA" w:rsidRPr="00565DDA">
              <w:rPr>
                <w:rStyle w:val="Hyperlink"/>
                <w:noProof/>
              </w:rPr>
              <w:t>Marketing</w:t>
            </w:r>
            <w:r w:rsidR="003F07CA">
              <w:rPr>
                <w:noProof/>
                <w:webHidden/>
              </w:rPr>
              <w:tab/>
            </w:r>
            <w:r w:rsidR="003F07CA">
              <w:rPr>
                <w:noProof/>
                <w:webHidden/>
              </w:rPr>
              <w:fldChar w:fldCharType="begin"/>
            </w:r>
            <w:r w:rsidR="003F07CA">
              <w:rPr>
                <w:noProof/>
                <w:webHidden/>
              </w:rPr>
              <w:instrText xml:space="preserve"> PAGEREF _Toc524504347 \h </w:instrText>
            </w:r>
            <w:r w:rsidR="003F07CA">
              <w:rPr>
                <w:noProof/>
                <w:webHidden/>
              </w:rPr>
            </w:r>
            <w:r w:rsidR="003F07CA">
              <w:rPr>
                <w:noProof/>
                <w:webHidden/>
              </w:rPr>
              <w:fldChar w:fldCharType="separate"/>
            </w:r>
            <w:r w:rsidR="003F07CA">
              <w:rPr>
                <w:noProof/>
                <w:webHidden/>
              </w:rPr>
              <w:t>5</w:t>
            </w:r>
            <w:r w:rsidR="003F07CA">
              <w:rPr>
                <w:noProof/>
                <w:webHidden/>
              </w:rPr>
              <w:fldChar w:fldCharType="end"/>
            </w:r>
          </w:hyperlink>
        </w:p>
        <w:p w14:paraId="3D19D8CC" w14:textId="3B1FCD7C" w:rsidR="003F07CA" w:rsidRDefault="00563C17">
          <w:pPr>
            <w:pStyle w:val="TOC3"/>
            <w:tabs>
              <w:tab w:val="right" w:leader="dot" w:pos="9350"/>
            </w:tabs>
            <w:rPr>
              <w:rFonts w:eastAsiaTheme="minorEastAsia"/>
              <w:noProof/>
              <w:sz w:val="22"/>
            </w:rPr>
          </w:pPr>
          <w:hyperlink w:anchor="_Toc524504348" w:history="1">
            <w:r w:rsidR="003F07CA" w:rsidRPr="00565DDA">
              <w:rPr>
                <w:rStyle w:val="Hyperlink"/>
                <w:noProof/>
              </w:rPr>
              <w:t>Athlete</w:t>
            </w:r>
            <w:r w:rsidR="003F07CA">
              <w:rPr>
                <w:noProof/>
                <w:webHidden/>
              </w:rPr>
              <w:tab/>
            </w:r>
            <w:r w:rsidR="003F07CA">
              <w:rPr>
                <w:noProof/>
                <w:webHidden/>
              </w:rPr>
              <w:fldChar w:fldCharType="begin"/>
            </w:r>
            <w:r w:rsidR="003F07CA">
              <w:rPr>
                <w:noProof/>
                <w:webHidden/>
              </w:rPr>
              <w:instrText xml:space="preserve"> PAGEREF _Toc524504348 \h </w:instrText>
            </w:r>
            <w:r w:rsidR="003F07CA">
              <w:rPr>
                <w:noProof/>
                <w:webHidden/>
              </w:rPr>
            </w:r>
            <w:r w:rsidR="003F07CA">
              <w:rPr>
                <w:noProof/>
                <w:webHidden/>
              </w:rPr>
              <w:fldChar w:fldCharType="separate"/>
            </w:r>
            <w:r w:rsidR="003F07CA">
              <w:rPr>
                <w:noProof/>
                <w:webHidden/>
              </w:rPr>
              <w:t>5</w:t>
            </w:r>
            <w:r w:rsidR="003F07CA">
              <w:rPr>
                <w:noProof/>
                <w:webHidden/>
              </w:rPr>
              <w:fldChar w:fldCharType="end"/>
            </w:r>
          </w:hyperlink>
        </w:p>
        <w:p w14:paraId="239EDAF6" w14:textId="3514929E" w:rsidR="003F07CA" w:rsidRDefault="00563C17">
          <w:pPr>
            <w:pStyle w:val="TOC2"/>
            <w:tabs>
              <w:tab w:val="right" w:leader="dot" w:pos="9350"/>
            </w:tabs>
            <w:rPr>
              <w:rFonts w:eastAsiaTheme="minorEastAsia"/>
              <w:noProof/>
              <w:sz w:val="22"/>
            </w:rPr>
          </w:pPr>
          <w:hyperlink w:anchor="_Toc524504349" w:history="1">
            <w:r w:rsidR="003F07CA" w:rsidRPr="00565DDA">
              <w:rPr>
                <w:rStyle w:val="Hyperlink"/>
                <w:noProof/>
              </w:rPr>
              <w:t>Available Sensors</w:t>
            </w:r>
            <w:r w:rsidR="003F07CA">
              <w:rPr>
                <w:noProof/>
                <w:webHidden/>
              </w:rPr>
              <w:tab/>
            </w:r>
            <w:r w:rsidR="003F07CA">
              <w:rPr>
                <w:noProof/>
                <w:webHidden/>
              </w:rPr>
              <w:fldChar w:fldCharType="begin"/>
            </w:r>
            <w:r w:rsidR="003F07CA">
              <w:rPr>
                <w:noProof/>
                <w:webHidden/>
              </w:rPr>
              <w:instrText xml:space="preserve"> PAGEREF _Toc524504349 \h </w:instrText>
            </w:r>
            <w:r w:rsidR="003F07CA">
              <w:rPr>
                <w:noProof/>
                <w:webHidden/>
              </w:rPr>
            </w:r>
            <w:r w:rsidR="003F07CA">
              <w:rPr>
                <w:noProof/>
                <w:webHidden/>
              </w:rPr>
              <w:fldChar w:fldCharType="separate"/>
            </w:r>
            <w:r w:rsidR="003F07CA">
              <w:rPr>
                <w:noProof/>
                <w:webHidden/>
              </w:rPr>
              <w:t>5</w:t>
            </w:r>
            <w:r w:rsidR="003F07CA">
              <w:rPr>
                <w:noProof/>
                <w:webHidden/>
              </w:rPr>
              <w:fldChar w:fldCharType="end"/>
            </w:r>
          </w:hyperlink>
        </w:p>
        <w:p w14:paraId="2042C278" w14:textId="5827A555" w:rsidR="003F07CA" w:rsidRDefault="00563C17">
          <w:pPr>
            <w:pStyle w:val="TOC2"/>
            <w:tabs>
              <w:tab w:val="right" w:leader="dot" w:pos="9350"/>
            </w:tabs>
            <w:rPr>
              <w:rFonts w:eastAsiaTheme="minorEastAsia"/>
              <w:noProof/>
              <w:sz w:val="22"/>
            </w:rPr>
          </w:pPr>
          <w:hyperlink w:anchor="_Toc524504350" w:history="1">
            <w:r w:rsidR="003F07CA" w:rsidRPr="00565DDA">
              <w:rPr>
                <w:rStyle w:val="Hyperlink"/>
                <w:noProof/>
              </w:rPr>
              <w:t>Researching Fitness Models</w:t>
            </w:r>
            <w:r w:rsidR="003F07CA">
              <w:rPr>
                <w:noProof/>
                <w:webHidden/>
              </w:rPr>
              <w:tab/>
            </w:r>
            <w:r w:rsidR="003F07CA">
              <w:rPr>
                <w:noProof/>
                <w:webHidden/>
              </w:rPr>
              <w:fldChar w:fldCharType="begin"/>
            </w:r>
            <w:r w:rsidR="003F07CA">
              <w:rPr>
                <w:noProof/>
                <w:webHidden/>
              </w:rPr>
              <w:instrText xml:space="preserve"> PAGEREF _Toc524504350 \h </w:instrText>
            </w:r>
            <w:r w:rsidR="003F07CA">
              <w:rPr>
                <w:noProof/>
                <w:webHidden/>
              </w:rPr>
            </w:r>
            <w:r w:rsidR="003F07CA">
              <w:rPr>
                <w:noProof/>
                <w:webHidden/>
              </w:rPr>
              <w:fldChar w:fldCharType="separate"/>
            </w:r>
            <w:r w:rsidR="003F07CA">
              <w:rPr>
                <w:noProof/>
                <w:webHidden/>
              </w:rPr>
              <w:t>5</w:t>
            </w:r>
            <w:r w:rsidR="003F07CA">
              <w:rPr>
                <w:noProof/>
                <w:webHidden/>
              </w:rPr>
              <w:fldChar w:fldCharType="end"/>
            </w:r>
          </w:hyperlink>
        </w:p>
        <w:p w14:paraId="3C2B4ACA" w14:textId="77A048CD" w:rsidR="003F07CA" w:rsidRDefault="00563C17">
          <w:pPr>
            <w:pStyle w:val="TOC1"/>
            <w:tabs>
              <w:tab w:val="right" w:leader="dot" w:pos="9350"/>
            </w:tabs>
            <w:rPr>
              <w:rFonts w:eastAsiaTheme="minorEastAsia"/>
              <w:noProof/>
              <w:sz w:val="22"/>
            </w:rPr>
          </w:pPr>
          <w:hyperlink w:anchor="_Toc524504351" w:history="1">
            <w:r w:rsidR="003F07CA" w:rsidRPr="00565DDA">
              <w:rPr>
                <w:rStyle w:val="Hyperlink"/>
                <w:noProof/>
              </w:rPr>
              <w:t>Collecting Data</w:t>
            </w:r>
            <w:r w:rsidR="003F07CA">
              <w:rPr>
                <w:noProof/>
                <w:webHidden/>
              </w:rPr>
              <w:tab/>
            </w:r>
            <w:r w:rsidR="003F07CA">
              <w:rPr>
                <w:noProof/>
                <w:webHidden/>
              </w:rPr>
              <w:fldChar w:fldCharType="begin"/>
            </w:r>
            <w:r w:rsidR="003F07CA">
              <w:rPr>
                <w:noProof/>
                <w:webHidden/>
              </w:rPr>
              <w:instrText xml:space="preserve"> PAGEREF _Toc524504351 \h </w:instrText>
            </w:r>
            <w:r w:rsidR="003F07CA">
              <w:rPr>
                <w:noProof/>
                <w:webHidden/>
              </w:rPr>
            </w:r>
            <w:r w:rsidR="003F07CA">
              <w:rPr>
                <w:noProof/>
                <w:webHidden/>
              </w:rPr>
              <w:fldChar w:fldCharType="separate"/>
            </w:r>
            <w:r w:rsidR="003F07CA">
              <w:rPr>
                <w:noProof/>
                <w:webHidden/>
              </w:rPr>
              <w:t>6</w:t>
            </w:r>
            <w:r w:rsidR="003F07CA">
              <w:rPr>
                <w:noProof/>
                <w:webHidden/>
              </w:rPr>
              <w:fldChar w:fldCharType="end"/>
            </w:r>
          </w:hyperlink>
        </w:p>
        <w:p w14:paraId="63E0EF03" w14:textId="34C19BF9" w:rsidR="003F07CA" w:rsidRDefault="00563C17">
          <w:pPr>
            <w:pStyle w:val="TOC2"/>
            <w:tabs>
              <w:tab w:val="right" w:leader="dot" w:pos="9350"/>
            </w:tabs>
            <w:rPr>
              <w:rFonts w:eastAsiaTheme="minorEastAsia"/>
              <w:noProof/>
              <w:sz w:val="22"/>
            </w:rPr>
          </w:pPr>
          <w:hyperlink w:anchor="_Toc524504352" w:history="1">
            <w:r w:rsidR="003F07CA" w:rsidRPr="00565DDA">
              <w:rPr>
                <w:rStyle w:val="Hyperlink"/>
                <w:noProof/>
              </w:rPr>
              <w:t>Methods of Collecting Data</w:t>
            </w:r>
            <w:r w:rsidR="003F07CA">
              <w:rPr>
                <w:noProof/>
                <w:webHidden/>
              </w:rPr>
              <w:tab/>
            </w:r>
            <w:r w:rsidR="003F07CA">
              <w:rPr>
                <w:noProof/>
                <w:webHidden/>
              </w:rPr>
              <w:fldChar w:fldCharType="begin"/>
            </w:r>
            <w:r w:rsidR="003F07CA">
              <w:rPr>
                <w:noProof/>
                <w:webHidden/>
              </w:rPr>
              <w:instrText xml:space="preserve"> PAGEREF _Toc524504352 \h </w:instrText>
            </w:r>
            <w:r w:rsidR="003F07CA">
              <w:rPr>
                <w:noProof/>
                <w:webHidden/>
              </w:rPr>
            </w:r>
            <w:r w:rsidR="003F07CA">
              <w:rPr>
                <w:noProof/>
                <w:webHidden/>
              </w:rPr>
              <w:fldChar w:fldCharType="separate"/>
            </w:r>
            <w:r w:rsidR="003F07CA">
              <w:rPr>
                <w:noProof/>
                <w:webHidden/>
              </w:rPr>
              <w:t>6</w:t>
            </w:r>
            <w:r w:rsidR="003F07CA">
              <w:rPr>
                <w:noProof/>
                <w:webHidden/>
              </w:rPr>
              <w:fldChar w:fldCharType="end"/>
            </w:r>
          </w:hyperlink>
        </w:p>
        <w:p w14:paraId="473E38CE" w14:textId="6BBDEFE1" w:rsidR="003F07CA" w:rsidRDefault="00563C17">
          <w:pPr>
            <w:pStyle w:val="TOC2"/>
            <w:tabs>
              <w:tab w:val="right" w:leader="dot" w:pos="9350"/>
            </w:tabs>
            <w:rPr>
              <w:rFonts w:eastAsiaTheme="minorEastAsia"/>
              <w:noProof/>
              <w:sz w:val="22"/>
            </w:rPr>
          </w:pPr>
          <w:hyperlink w:anchor="_Toc524504353" w:history="1">
            <w:r w:rsidR="003F07CA" w:rsidRPr="00565DDA">
              <w:rPr>
                <w:rStyle w:val="Hyperlink"/>
                <w:noProof/>
              </w:rPr>
              <w:t>Recording Data</w:t>
            </w:r>
            <w:r w:rsidR="003F07CA">
              <w:rPr>
                <w:noProof/>
                <w:webHidden/>
              </w:rPr>
              <w:tab/>
            </w:r>
            <w:r w:rsidR="003F07CA">
              <w:rPr>
                <w:noProof/>
                <w:webHidden/>
              </w:rPr>
              <w:fldChar w:fldCharType="begin"/>
            </w:r>
            <w:r w:rsidR="003F07CA">
              <w:rPr>
                <w:noProof/>
                <w:webHidden/>
              </w:rPr>
              <w:instrText xml:space="preserve"> PAGEREF _Toc524504353 \h </w:instrText>
            </w:r>
            <w:r w:rsidR="003F07CA">
              <w:rPr>
                <w:noProof/>
                <w:webHidden/>
              </w:rPr>
            </w:r>
            <w:r w:rsidR="003F07CA">
              <w:rPr>
                <w:noProof/>
                <w:webHidden/>
              </w:rPr>
              <w:fldChar w:fldCharType="separate"/>
            </w:r>
            <w:r w:rsidR="003F07CA">
              <w:rPr>
                <w:noProof/>
                <w:webHidden/>
              </w:rPr>
              <w:t>6</w:t>
            </w:r>
            <w:r w:rsidR="003F07CA">
              <w:rPr>
                <w:noProof/>
                <w:webHidden/>
              </w:rPr>
              <w:fldChar w:fldCharType="end"/>
            </w:r>
          </w:hyperlink>
        </w:p>
        <w:p w14:paraId="39161433" w14:textId="77D891B4" w:rsidR="003F07CA" w:rsidRDefault="00563C17">
          <w:pPr>
            <w:pStyle w:val="TOC1"/>
            <w:tabs>
              <w:tab w:val="right" w:leader="dot" w:pos="9350"/>
            </w:tabs>
            <w:rPr>
              <w:rFonts w:eastAsiaTheme="minorEastAsia"/>
              <w:noProof/>
              <w:sz w:val="22"/>
            </w:rPr>
          </w:pPr>
          <w:hyperlink w:anchor="_Toc524504354" w:history="1">
            <w:r w:rsidR="003F07CA" w:rsidRPr="00565DDA">
              <w:rPr>
                <w:rStyle w:val="Hyperlink"/>
                <w:noProof/>
              </w:rPr>
              <w:t>Processing Data</w:t>
            </w:r>
            <w:r w:rsidR="003F07CA">
              <w:rPr>
                <w:noProof/>
                <w:webHidden/>
              </w:rPr>
              <w:tab/>
            </w:r>
            <w:r w:rsidR="003F07CA">
              <w:rPr>
                <w:noProof/>
                <w:webHidden/>
              </w:rPr>
              <w:fldChar w:fldCharType="begin"/>
            </w:r>
            <w:r w:rsidR="003F07CA">
              <w:rPr>
                <w:noProof/>
                <w:webHidden/>
              </w:rPr>
              <w:instrText xml:space="preserve"> PAGEREF _Toc524504354 \h </w:instrText>
            </w:r>
            <w:r w:rsidR="003F07CA">
              <w:rPr>
                <w:noProof/>
                <w:webHidden/>
              </w:rPr>
            </w:r>
            <w:r w:rsidR="003F07CA">
              <w:rPr>
                <w:noProof/>
                <w:webHidden/>
              </w:rPr>
              <w:fldChar w:fldCharType="separate"/>
            </w:r>
            <w:r w:rsidR="003F07CA">
              <w:rPr>
                <w:noProof/>
                <w:webHidden/>
              </w:rPr>
              <w:t>7</w:t>
            </w:r>
            <w:r w:rsidR="003F07CA">
              <w:rPr>
                <w:noProof/>
                <w:webHidden/>
              </w:rPr>
              <w:fldChar w:fldCharType="end"/>
            </w:r>
          </w:hyperlink>
        </w:p>
        <w:p w14:paraId="1F11A872" w14:textId="0F594BEE" w:rsidR="003F07CA" w:rsidRDefault="00563C17">
          <w:pPr>
            <w:pStyle w:val="TOC2"/>
            <w:tabs>
              <w:tab w:val="right" w:leader="dot" w:pos="9350"/>
            </w:tabs>
            <w:rPr>
              <w:rFonts w:eastAsiaTheme="minorEastAsia"/>
              <w:noProof/>
              <w:sz w:val="22"/>
            </w:rPr>
          </w:pPr>
          <w:hyperlink w:anchor="_Toc524504355" w:history="1">
            <w:r w:rsidR="003F07CA" w:rsidRPr="00565DDA">
              <w:rPr>
                <w:rStyle w:val="Hyperlink"/>
                <w:noProof/>
              </w:rPr>
              <w:t>Creating a Script</w:t>
            </w:r>
            <w:r w:rsidR="003F07CA">
              <w:rPr>
                <w:noProof/>
                <w:webHidden/>
              </w:rPr>
              <w:tab/>
            </w:r>
            <w:r w:rsidR="003F07CA">
              <w:rPr>
                <w:noProof/>
                <w:webHidden/>
              </w:rPr>
              <w:fldChar w:fldCharType="begin"/>
            </w:r>
            <w:r w:rsidR="003F07CA">
              <w:rPr>
                <w:noProof/>
                <w:webHidden/>
              </w:rPr>
              <w:instrText xml:space="preserve"> PAGEREF _Toc524504355 \h </w:instrText>
            </w:r>
            <w:r w:rsidR="003F07CA">
              <w:rPr>
                <w:noProof/>
                <w:webHidden/>
              </w:rPr>
            </w:r>
            <w:r w:rsidR="003F07CA">
              <w:rPr>
                <w:noProof/>
                <w:webHidden/>
              </w:rPr>
              <w:fldChar w:fldCharType="separate"/>
            </w:r>
            <w:r w:rsidR="003F07CA">
              <w:rPr>
                <w:noProof/>
                <w:webHidden/>
              </w:rPr>
              <w:t>7</w:t>
            </w:r>
            <w:r w:rsidR="003F07CA">
              <w:rPr>
                <w:noProof/>
                <w:webHidden/>
              </w:rPr>
              <w:fldChar w:fldCharType="end"/>
            </w:r>
          </w:hyperlink>
        </w:p>
        <w:p w14:paraId="0377CE92" w14:textId="18756863" w:rsidR="003F07CA" w:rsidRDefault="00563C17">
          <w:pPr>
            <w:pStyle w:val="TOC2"/>
            <w:tabs>
              <w:tab w:val="right" w:leader="dot" w:pos="9350"/>
            </w:tabs>
            <w:rPr>
              <w:rFonts w:eastAsiaTheme="minorEastAsia"/>
              <w:noProof/>
              <w:sz w:val="22"/>
            </w:rPr>
          </w:pPr>
          <w:hyperlink w:anchor="_Toc524504356" w:history="1">
            <w:r w:rsidR="003F07CA" w:rsidRPr="00565DDA">
              <w:rPr>
                <w:rStyle w:val="Hyperlink"/>
                <w:noProof/>
              </w:rPr>
              <w:t>Accessing Data</w:t>
            </w:r>
            <w:r w:rsidR="003F07CA">
              <w:rPr>
                <w:noProof/>
                <w:webHidden/>
              </w:rPr>
              <w:tab/>
            </w:r>
            <w:r w:rsidR="003F07CA">
              <w:rPr>
                <w:noProof/>
                <w:webHidden/>
              </w:rPr>
              <w:fldChar w:fldCharType="begin"/>
            </w:r>
            <w:r w:rsidR="003F07CA">
              <w:rPr>
                <w:noProof/>
                <w:webHidden/>
              </w:rPr>
              <w:instrText xml:space="preserve"> PAGEREF _Toc524504356 \h </w:instrText>
            </w:r>
            <w:r w:rsidR="003F07CA">
              <w:rPr>
                <w:noProof/>
                <w:webHidden/>
              </w:rPr>
            </w:r>
            <w:r w:rsidR="003F07CA">
              <w:rPr>
                <w:noProof/>
                <w:webHidden/>
              </w:rPr>
              <w:fldChar w:fldCharType="separate"/>
            </w:r>
            <w:r w:rsidR="003F07CA">
              <w:rPr>
                <w:noProof/>
                <w:webHidden/>
              </w:rPr>
              <w:t>9</w:t>
            </w:r>
            <w:r w:rsidR="003F07CA">
              <w:rPr>
                <w:noProof/>
                <w:webHidden/>
              </w:rPr>
              <w:fldChar w:fldCharType="end"/>
            </w:r>
          </w:hyperlink>
        </w:p>
        <w:p w14:paraId="263C7083" w14:textId="38111EC2" w:rsidR="003F07CA" w:rsidRDefault="00563C17">
          <w:pPr>
            <w:pStyle w:val="TOC1"/>
            <w:tabs>
              <w:tab w:val="right" w:leader="dot" w:pos="9350"/>
            </w:tabs>
            <w:rPr>
              <w:rFonts w:eastAsiaTheme="minorEastAsia"/>
              <w:noProof/>
              <w:sz w:val="22"/>
            </w:rPr>
          </w:pPr>
          <w:hyperlink w:anchor="_Toc524504357" w:history="1">
            <w:r w:rsidR="003F07CA" w:rsidRPr="00565DDA">
              <w:rPr>
                <w:rStyle w:val="Hyperlink"/>
                <w:noProof/>
              </w:rPr>
              <w:t>Developing Your Model</w:t>
            </w:r>
            <w:r w:rsidR="003F07CA">
              <w:rPr>
                <w:noProof/>
                <w:webHidden/>
              </w:rPr>
              <w:tab/>
            </w:r>
            <w:r w:rsidR="003F07CA">
              <w:rPr>
                <w:noProof/>
                <w:webHidden/>
              </w:rPr>
              <w:fldChar w:fldCharType="begin"/>
            </w:r>
            <w:r w:rsidR="003F07CA">
              <w:rPr>
                <w:noProof/>
                <w:webHidden/>
              </w:rPr>
              <w:instrText xml:space="preserve"> PAGEREF _Toc524504357 \h </w:instrText>
            </w:r>
            <w:r w:rsidR="003F07CA">
              <w:rPr>
                <w:noProof/>
                <w:webHidden/>
              </w:rPr>
            </w:r>
            <w:r w:rsidR="003F07CA">
              <w:rPr>
                <w:noProof/>
                <w:webHidden/>
              </w:rPr>
              <w:fldChar w:fldCharType="separate"/>
            </w:r>
            <w:r w:rsidR="003F07CA">
              <w:rPr>
                <w:noProof/>
                <w:webHidden/>
              </w:rPr>
              <w:t>11</w:t>
            </w:r>
            <w:r w:rsidR="003F07CA">
              <w:rPr>
                <w:noProof/>
                <w:webHidden/>
              </w:rPr>
              <w:fldChar w:fldCharType="end"/>
            </w:r>
          </w:hyperlink>
        </w:p>
        <w:p w14:paraId="77B51147" w14:textId="55C2D26A" w:rsidR="003F07CA" w:rsidRDefault="00563C17">
          <w:pPr>
            <w:pStyle w:val="TOC2"/>
            <w:tabs>
              <w:tab w:val="right" w:leader="dot" w:pos="9350"/>
            </w:tabs>
            <w:rPr>
              <w:rFonts w:eastAsiaTheme="minorEastAsia"/>
              <w:noProof/>
              <w:sz w:val="22"/>
            </w:rPr>
          </w:pPr>
          <w:hyperlink w:anchor="_Toc524504358" w:history="1">
            <w:r w:rsidR="003F07CA" w:rsidRPr="00565DDA">
              <w:rPr>
                <w:rStyle w:val="Hyperlink"/>
                <w:noProof/>
              </w:rPr>
              <w:t>Example: Counting Steps</w:t>
            </w:r>
            <w:r w:rsidR="003F07CA">
              <w:rPr>
                <w:noProof/>
                <w:webHidden/>
              </w:rPr>
              <w:tab/>
            </w:r>
            <w:r w:rsidR="003F07CA">
              <w:rPr>
                <w:noProof/>
                <w:webHidden/>
              </w:rPr>
              <w:fldChar w:fldCharType="begin"/>
            </w:r>
            <w:r w:rsidR="003F07CA">
              <w:rPr>
                <w:noProof/>
                <w:webHidden/>
              </w:rPr>
              <w:instrText xml:space="preserve"> PAGEREF _Toc524504358 \h </w:instrText>
            </w:r>
            <w:r w:rsidR="003F07CA">
              <w:rPr>
                <w:noProof/>
                <w:webHidden/>
              </w:rPr>
            </w:r>
            <w:r w:rsidR="003F07CA">
              <w:rPr>
                <w:noProof/>
                <w:webHidden/>
              </w:rPr>
              <w:fldChar w:fldCharType="separate"/>
            </w:r>
            <w:r w:rsidR="003F07CA">
              <w:rPr>
                <w:noProof/>
                <w:webHidden/>
              </w:rPr>
              <w:t>11</w:t>
            </w:r>
            <w:r w:rsidR="003F07CA">
              <w:rPr>
                <w:noProof/>
                <w:webHidden/>
              </w:rPr>
              <w:fldChar w:fldCharType="end"/>
            </w:r>
          </w:hyperlink>
        </w:p>
        <w:p w14:paraId="7864B9C4" w14:textId="08849DA0" w:rsidR="003F07CA" w:rsidRDefault="00563C17">
          <w:pPr>
            <w:pStyle w:val="TOC3"/>
            <w:tabs>
              <w:tab w:val="right" w:leader="dot" w:pos="9350"/>
            </w:tabs>
            <w:rPr>
              <w:rFonts w:eastAsiaTheme="minorEastAsia"/>
              <w:noProof/>
              <w:sz w:val="22"/>
            </w:rPr>
          </w:pPr>
          <w:hyperlink w:anchor="_Toc524504359" w:history="1">
            <w:r w:rsidR="003F07CA" w:rsidRPr="00565DDA">
              <w:rPr>
                <w:rStyle w:val="Hyperlink"/>
                <w:noProof/>
              </w:rPr>
              <w:t>Other useful functions</w:t>
            </w:r>
            <w:r w:rsidR="003F07CA">
              <w:rPr>
                <w:noProof/>
                <w:webHidden/>
              </w:rPr>
              <w:tab/>
            </w:r>
            <w:r w:rsidR="003F07CA">
              <w:rPr>
                <w:noProof/>
                <w:webHidden/>
              </w:rPr>
              <w:fldChar w:fldCharType="begin"/>
            </w:r>
            <w:r w:rsidR="003F07CA">
              <w:rPr>
                <w:noProof/>
                <w:webHidden/>
              </w:rPr>
              <w:instrText xml:space="preserve"> PAGEREF _Toc524504359 \h </w:instrText>
            </w:r>
            <w:r w:rsidR="003F07CA">
              <w:rPr>
                <w:noProof/>
                <w:webHidden/>
              </w:rPr>
            </w:r>
            <w:r w:rsidR="003F07CA">
              <w:rPr>
                <w:noProof/>
                <w:webHidden/>
              </w:rPr>
              <w:fldChar w:fldCharType="separate"/>
            </w:r>
            <w:r w:rsidR="003F07CA">
              <w:rPr>
                <w:noProof/>
                <w:webHidden/>
              </w:rPr>
              <w:t>14</w:t>
            </w:r>
            <w:r w:rsidR="003F07CA">
              <w:rPr>
                <w:noProof/>
                <w:webHidden/>
              </w:rPr>
              <w:fldChar w:fldCharType="end"/>
            </w:r>
          </w:hyperlink>
        </w:p>
        <w:p w14:paraId="4B378079" w14:textId="2914AD2F" w:rsidR="003F07CA" w:rsidRDefault="00563C17">
          <w:pPr>
            <w:pStyle w:val="TOC1"/>
            <w:tabs>
              <w:tab w:val="right" w:leader="dot" w:pos="9350"/>
            </w:tabs>
            <w:rPr>
              <w:rFonts w:eastAsiaTheme="minorEastAsia"/>
              <w:noProof/>
              <w:sz w:val="22"/>
            </w:rPr>
          </w:pPr>
          <w:hyperlink w:anchor="_Toc524504360" w:history="1">
            <w:r w:rsidR="003F07CA" w:rsidRPr="00565DDA">
              <w:rPr>
                <w:rStyle w:val="Hyperlink"/>
                <w:noProof/>
              </w:rPr>
              <w:t>Present Findings</w:t>
            </w:r>
            <w:r w:rsidR="003F07CA">
              <w:rPr>
                <w:noProof/>
                <w:webHidden/>
              </w:rPr>
              <w:tab/>
            </w:r>
            <w:r w:rsidR="003F07CA">
              <w:rPr>
                <w:noProof/>
                <w:webHidden/>
              </w:rPr>
              <w:fldChar w:fldCharType="begin"/>
            </w:r>
            <w:r w:rsidR="003F07CA">
              <w:rPr>
                <w:noProof/>
                <w:webHidden/>
              </w:rPr>
              <w:instrText xml:space="preserve"> PAGEREF _Toc524504360 \h </w:instrText>
            </w:r>
            <w:r w:rsidR="003F07CA">
              <w:rPr>
                <w:noProof/>
                <w:webHidden/>
              </w:rPr>
            </w:r>
            <w:r w:rsidR="003F07CA">
              <w:rPr>
                <w:noProof/>
                <w:webHidden/>
              </w:rPr>
              <w:fldChar w:fldCharType="separate"/>
            </w:r>
            <w:r w:rsidR="003F07CA">
              <w:rPr>
                <w:noProof/>
                <w:webHidden/>
              </w:rPr>
              <w:t>14</w:t>
            </w:r>
            <w:r w:rsidR="003F07CA">
              <w:rPr>
                <w:noProof/>
                <w:webHidden/>
              </w:rPr>
              <w:fldChar w:fldCharType="end"/>
            </w:r>
          </w:hyperlink>
        </w:p>
        <w:p w14:paraId="2B488DEE" w14:textId="297063DC" w:rsidR="003F07CA" w:rsidRDefault="00563C17">
          <w:pPr>
            <w:pStyle w:val="TOC2"/>
            <w:tabs>
              <w:tab w:val="right" w:leader="dot" w:pos="9350"/>
            </w:tabs>
            <w:rPr>
              <w:rFonts w:eastAsiaTheme="minorEastAsia"/>
              <w:noProof/>
              <w:sz w:val="22"/>
            </w:rPr>
          </w:pPr>
          <w:hyperlink w:anchor="_Toc524504361" w:history="1">
            <w:r w:rsidR="003F07CA" w:rsidRPr="00565DDA">
              <w:rPr>
                <w:rStyle w:val="Hyperlink"/>
                <w:noProof/>
              </w:rPr>
              <w:t>Creating Graphics</w:t>
            </w:r>
            <w:r w:rsidR="003F07CA">
              <w:rPr>
                <w:noProof/>
                <w:webHidden/>
              </w:rPr>
              <w:tab/>
            </w:r>
            <w:r w:rsidR="003F07CA">
              <w:rPr>
                <w:noProof/>
                <w:webHidden/>
              </w:rPr>
              <w:fldChar w:fldCharType="begin"/>
            </w:r>
            <w:r w:rsidR="003F07CA">
              <w:rPr>
                <w:noProof/>
                <w:webHidden/>
              </w:rPr>
              <w:instrText xml:space="preserve"> PAGEREF _Toc524504361 \h </w:instrText>
            </w:r>
            <w:r w:rsidR="003F07CA">
              <w:rPr>
                <w:noProof/>
                <w:webHidden/>
              </w:rPr>
            </w:r>
            <w:r w:rsidR="003F07CA">
              <w:rPr>
                <w:noProof/>
                <w:webHidden/>
              </w:rPr>
              <w:fldChar w:fldCharType="separate"/>
            </w:r>
            <w:r w:rsidR="003F07CA">
              <w:rPr>
                <w:noProof/>
                <w:webHidden/>
              </w:rPr>
              <w:t>14</w:t>
            </w:r>
            <w:r w:rsidR="003F07CA">
              <w:rPr>
                <w:noProof/>
                <w:webHidden/>
              </w:rPr>
              <w:fldChar w:fldCharType="end"/>
            </w:r>
          </w:hyperlink>
        </w:p>
        <w:p w14:paraId="1979B37D" w14:textId="607E9D33" w:rsidR="003F07CA" w:rsidRDefault="00563C17">
          <w:pPr>
            <w:pStyle w:val="TOC3"/>
            <w:tabs>
              <w:tab w:val="right" w:leader="dot" w:pos="9350"/>
            </w:tabs>
            <w:rPr>
              <w:rFonts w:eastAsiaTheme="minorEastAsia"/>
              <w:noProof/>
              <w:sz w:val="22"/>
            </w:rPr>
          </w:pPr>
          <w:hyperlink w:anchor="_Toc524504362" w:history="1">
            <w:r w:rsidR="003F07CA" w:rsidRPr="00565DDA">
              <w:rPr>
                <w:rStyle w:val="Hyperlink"/>
                <w:noProof/>
              </w:rPr>
              <w:t>Other Graphic tools available in MATLAB</w:t>
            </w:r>
            <w:r w:rsidR="003F07CA">
              <w:rPr>
                <w:noProof/>
                <w:webHidden/>
              </w:rPr>
              <w:tab/>
            </w:r>
            <w:r w:rsidR="003F07CA">
              <w:rPr>
                <w:noProof/>
                <w:webHidden/>
              </w:rPr>
              <w:fldChar w:fldCharType="begin"/>
            </w:r>
            <w:r w:rsidR="003F07CA">
              <w:rPr>
                <w:noProof/>
                <w:webHidden/>
              </w:rPr>
              <w:instrText xml:space="preserve"> PAGEREF _Toc524504362 \h </w:instrText>
            </w:r>
            <w:r w:rsidR="003F07CA">
              <w:rPr>
                <w:noProof/>
                <w:webHidden/>
              </w:rPr>
            </w:r>
            <w:r w:rsidR="003F07CA">
              <w:rPr>
                <w:noProof/>
                <w:webHidden/>
              </w:rPr>
              <w:fldChar w:fldCharType="separate"/>
            </w:r>
            <w:r w:rsidR="003F07CA">
              <w:rPr>
                <w:noProof/>
                <w:webHidden/>
              </w:rPr>
              <w:t>15</w:t>
            </w:r>
            <w:r w:rsidR="003F07CA">
              <w:rPr>
                <w:noProof/>
                <w:webHidden/>
              </w:rPr>
              <w:fldChar w:fldCharType="end"/>
            </w:r>
          </w:hyperlink>
        </w:p>
        <w:p w14:paraId="6CE77595" w14:textId="024FD73A" w:rsidR="003F07CA" w:rsidRDefault="00563C17">
          <w:pPr>
            <w:pStyle w:val="TOC2"/>
            <w:tabs>
              <w:tab w:val="right" w:leader="dot" w:pos="9350"/>
            </w:tabs>
            <w:rPr>
              <w:rFonts w:eastAsiaTheme="minorEastAsia"/>
              <w:noProof/>
              <w:sz w:val="22"/>
            </w:rPr>
          </w:pPr>
          <w:hyperlink w:anchor="_Toc524504363" w:history="1">
            <w:r w:rsidR="003F07CA" w:rsidRPr="00565DDA">
              <w:rPr>
                <w:rStyle w:val="Hyperlink"/>
                <w:noProof/>
              </w:rPr>
              <w:t>Ways to present results</w:t>
            </w:r>
            <w:r w:rsidR="003F07CA">
              <w:rPr>
                <w:noProof/>
                <w:webHidden/>
              </w:rPr>
              <w:tab/>
            </w:r>
            <w:r w:rsidR="003F07CA">
              <w:rPr>
                <w:noProof/>
                <w:webHidden/>
              </w:rPr>
              <w:fldChar w:fldCharType="begin"/>
            </w:r>
            <w:r w:rsidR="003F07CA">
              <w:rPr>
                <w:noProof/>
                <w:webHidden/>
              </w:rPr>
              <w:instrText xml:space="preserve"> PAGEREF _Toc524504363 \h </w:instrText>
            </w:r>
            <w:r w:rsidR="003F07CA">
              <w:rPr>
                <w:noProof/>
                <w:webHidden/>
              </w:rPr>
            </w:r>
            <w:r w:rsidR="003F07CA">
              <w:rPr>
                <w:noProof/>
                <w:webHidden/>
              </w:rPr>
              <w:fldChar w:fldCharType="separate"/>
            </w:r>
            <w:r w:rsidR="003F07CA">
              <w:rPr>
                <w:noProof/>
                <w:webHidden/>
              </w:rPr>
              <w:t>16</w:t>
            </w:r>
            <w:r w:rsidR="003F07CA">
              <w:rPr>
                <w:noProof/>
                <w:webHidden/>
              </w:rPr>
              <w:fldChar w:fldCharType="end"/>
            </w:r>
          </w:hyperlink>
        </w:p>
        <w:p w14:paraId="0696D7A8" w14:textId="74D05364" w:rsidR="003F07CA" w:rsidRDefault="00563C17">
          <w:pPr>
            <w:pStyle w:val="TOC3"/>
            <w:tabs>
              <w:tab w:val="right" w:leader="dot" w:pos="9350"/>
            </w:tabs>
            <w:rPr>
              <w:rFonts w:eastAsiaTheme="minorEastAsia"/>
              <w:noProof/>
              <w:sz w:val="22"/>
            </w:rPr>
          </w:pPr>
          <w:hyperlink w:anchor="_Toc524504364" w:history="1">
            <w:r w:rsidR="003F07CA" w:rsidRPr="00565DDA">
              <w:rPr>
                <w:rStyle w:val="Hyperlink"/>
                <w:noProof/>
              </w:rPr>
              <w:t>Live Scripts</w:t>
            </w:r>
            <w:r w:rsidR="003F07CA">
              <w:rPr>
                <w:noProof/>
                <w:webHidden/>
              </w:rPr>
              <w:tab/>
            </w:r>
            <w:r w:rsidR="003F07CA">
              <w:rPr>
                <w:noProof/>
                <w:webHidden/>
              </w:rPr>
              <w:fldChar w:fldCharType="begin"/>
            </w:r>
            <w:r w:rsidR="003F07CA">
              <w:rPr>
                <w:noProof/>
                <w:webHidden/>
              </w:rPr>
              <w:instrText xml:space="preserve"> PAGEREF _Toc524504364 \h </w:instrText>
            </w:r>
            <w:r w:rsidR="003F07CA">
              <w:rPr>
                <w:noProof/>
                <w:webHidden/>
              </w:rPr>
            </w:r>
            <w:r w:rsidR="003F07CA">
              <w:rPr>
                <w:noProof/>
                <w:webHidden/>
              </w:rPr>
              <w:fldChar w:fldCharType="separate"/>
            </w:r>
            <w:r w:rsidR="003F07CA">
              <w:rPr>
                <w:noProof/>
                <w:webHidden/>
              </w:rPr>
              <w:t>16</w:t>
            </w:r>
            <w:r w:rsidR="003F07CA">
              <w:rPr>
                <w:noProof/>
                <w:webHidden/>
              </w:rPr>
              <w:fldChar w:fldCharType="end"/>
            </w:r>
          </w:hyperlink>
        </w:p>
        <w:p w14:paraId="63DC0BB1" w14:textId="587C7FB7" w:rsidR="003F07CA" w:rsidRDefault="00563C17">
          <w:pPr>
            <w:pStyle w:val="TOC2"/>
            <w:tabs>
              <w:tab w:val="right" w:leader="dot" w:pos="9350"/>
            </w:tabs>
            <w:rPr>
              <w:rFonts w:eastAsiaTheme="minorEastAsia"/>
              <w:noProof/>
              <w:sz w:val="22"/>
            </w:rPr>
          </w:pPr>
          <w:hyperlink w:anchor="_Toc524504365" w:history="1">
            <w:r w:rsidR="003F07CA" w:rsidRPr="00565DDA">
              <w:rPr>
                <w:rStyle w:val="Hyperlink"/>
                <w:noProof/>
              </w:rPr>
              <w:t>Submitting your Results</w:t>
            </w:r>
            <w:r w:rsidR="003F07CA">
              <w:rPr>
                <w:noProof/>
                <w:webHidden/>
              </w:rPr>
              <w:tab/>
            </w:r>
            <w:r w:rsidR="003F07CA">
              <w:rPr>
                <w:noProof/>
                <w:webHidden/>
              </w:rPr>
              <w:fldChar w:fldCharType="begin"/>
            </w:r>
            <w:r w:rsidR="003F07CA">
              <w:rPr>
                <w:noProof/>
                <w:webHidden/>
              </w:rPr>
              <w:instrText xml:space="preserve"> PAGEREF _Toc524504365 \h </w:instrText>
            </w:r>
            <w:r w:rsidR="003F07CA">
              <w:rPr>
                <w:noProof/>
                <w:webHidden/>
              </w:rPr>
            </w:r>
            <w:r w:rsidR="003F07CA">
              <w:rPr>
                <w:noProof/>
                <w:webHidden/>
              </w:rPr>
              <w:fldChar w:fldCharType="separate"/>
            </w:r>
            <w:r w:rsidR="003F07CA">
              <w:rPr>
                <w:noProof/>
                <w:webHidden/>
              </w:rPr>
              <w:t>17</w:t>
            </w:r>
            <w:r w:rsidR="003F07CA">
              <w:rPr>
                <w:noProof/>
                <w:webHidden/>
              </w:rPr>
              <w:fldChar w:fldCharType="end"/>
            </w:r>
          </w:hyperlink>
        </w:p>
        <w:p w14:paraId="76333D03" w14:textId="04F32382" w:rsidR="009A2DCA" w:rsidRDefault="009A2DCA" w:rsidP="0092201F">
          <w:r>
            <w:rPr>
              <w:b/>
              <w:noProof/>
            </w:rPr>
            <w:fldChar w:fldCharType="end"/>
          </w:r>
        </w:p>
      </w:sdtContent>
    </w:sdt>
    <w:p w14:paraId="5845A149" w14:textId="37FCA26B" w:rsidR="00435CAB" w:rsidRPr="0092201F" w:rsidRDefault="009A2DCA" w:rsidP="0092201F">
      <w:pPr>
        <w:pStyle w:val="Heading1"/>
      </w:pPr>
      <w:bookmarkStart w:id="1" w:name="_Toc524504340"/>
      <w:r w:rsidRPr="0092201F">
        <w:lastRenderedPageBreak/>
        <w:t>Getting Started</w:t>
      </w:r>
      <w:bookmarkEnd w:id="1"/>
    </w:p>
    <w:p w14:paraId="67FDBCA1" w14:textId="2AFC4FD5" w:rsidR="009A2DCA" w:rsidRPr="0092201F" w:rsidRDefault="009A2DCA" w:rsidP="0092201F">
      <w:pPr>
        <w:pStyle w:val="Heading2"/>
      </w:pPr>
      <w:bookmarkStart w:id="2" w:name="_Toc524504341"/>
      <w:r w:rsidRPr="0092201F">
        <w:t>Challenge Statement</w:t>
      </w:r>
      <w:bookmarkEnd w:id="2"/>
    </w:p>
    <w:p w14:paraId="0C3A6AD2" w14:textId="37489A27" w:rsidR="009A2DCA" w:rsidRDefault="009A2DCA" w:rsidP="0092201F">
      <w:r w:rsidRPr="0092201F">
        <w:t>Fitness</w:t>
      </w:r>
      <w:r>
        <w:t xml:space="preserve"> trackers are a relatively new and exciting technology that are used to track fitness data as you live your everyday life. The technology used in these types of devices are </w:t>
      </w:r>
      <w:r w:rsidR="00531170">
        <w:t>low</w:t>
      </w:r>
      <w:r>
        <w:t xml:space="preserve"> tech and can be recreated from home.  In this challenge you will use MATLAB and MATLAB mobile to make your own fitness tracker. </w:t>
      </w:r>
    </w:p>
    <w:p w14:paraId="3820B735" w14:textId="10B02FA0" w:rsidR="009A2DCA" w:rsidRDefault="00CF2F90" w:rsidP="0092201F">
      <w:r>
        <w:t>U</w:t>
      </w:r>
      <w:r w:rsidR="009A2DCA">
        <w:t xml:space="preserve">sing sensor data retrieved from your phone, the goal is to create a model to turn this data into useable </w:t>
      </w:r>
      <w:r w:rsidR="0092201F">
        <w:t>results</w:t>
      </w:r>
      <w:r w:rsidR="009A2DCA">
        <w:t xml:space="preserve"> to inform someone about how effective their workout was. This output data could include</w:t>
      </w:r>
      <w:r>
        <w:t xml:space="preserve"> any sort of fitness data such as</w:t>
      </w:r>
      <w:r w:rsidR="009A2DCA">
        <w:t xml:space="preserve"> calories burned, steps taken, or flights c</w:t>
      </w:r>
      <w:r w:rsidR="0092201F">
        <w:t>limbed. Your task is</w:t>
      </w:r>
      <w:r w:rsidR="009A2DCA">
        <w:t xml:space="preserve"> not only to figure out what information you want to output but also how to make a model to output this informa</w:t>
      </w:r>
      <w:r w:rsidR="0092201F">
        <w:t>tion. Once you have a model and results y</w:t>
      </w:r>
      <w:r w:rsidR="009A2DCA">
        <w:t>ou wil</w:t>
      </w:r>
      <w:r w:rsidR="0092201F">
        <w:t xml:space="preserve">l need </w:t>
      </w:r>
      <w:r w:rsidR="009A2DCA">
        <w:t xml:space="preserve">to present </w:t>
      </w:r>
      <w:r w:rsidR="0092201F">
        <w:t>your findings in an easy to understand</w:t>
      </w:r>
      <w:r w:rsidR="009A2DCA">
        <w:t xml:space="preserve"> manor. </w:t>
      </w:r>
    </w:p>
    <w:p w14:paraId="02494590" w14:textId="4B1EB12B" w:rsidR="00435CAB" w:rsidRDefault="00F524E6" w:rsidP="0092201F">
      <w:pPr>
        <w:pStyle w:val="Heading2"/>
      </w:pPr>
      <w:bookmarkStart w:id="3" w:name="_Toc524504342"/>
      <w:r>
        <w:t>The Process</w:t>
      </w:r>
      <w:bookmarkEnd w:id="3"/>
    </w:p>
    <w:p w14:paraId="6A130D72" w14:textId="7DD2C96B" w:rsidR="004F0C4F" w:rsidRDefault="004F0C4F" w:rsidP="0092201F">
      <w:r>
        <w:t xml:space="preserve">Make sure to read though this entire documentation to fully understand the competition. Once you finish reading this document as well as getting set up you will enter a </w:t>
      </w:r>
      <w:r w:rsidR="008E017A">
        <w:t>cycle of gathering and processing</w:t>
      </w:r>
      <w:r w:rsidR="0092201F">
        <w:t xml:space="preserve"> data</w:t>
      </w:r>
      <w:r w:rsidR="008E017A">
        <w:t xml:space="preserve">. It is very important to remember that this is a process </w:t>
      </w:r>
      <w:r w:rsidR="00206384">
        <w:t xml:space="preserve">that </w:t>
      </w:r>
      <w:r w:rsidR="008E017A">
        <w:t xml:space="preserve">will be </w:t>
      </w:r>
      <w:proofErr w:type="gramStart"/>
      <w:r w:rsidR="00BD0CEE">
        <w:t>iterative</w:t>
      </w:r>
      <w:proofErr w:type="gramEnd"/>
      <w:r w:rsidR="008E017A">
        <w:t xml:space="preserve"> and</w:t>
      </w:r>
      <w:r w:rsidR="00717FED">
        <w:t xml:space="preserve"> </w:t>
      </w:r>
      <w:r w:rsidR="008E017A">
        <w:t xml:space="preserve">you will have to go back many times until you have the </w:t>
      </w:r>
      <w:r w:rsidR="00717FED">
        <w:t>model that you want</w:t>
      </w:r>
      <w:r w:rsidR="008E017A">
        <w:t>.</w:t>
      </w:r>
      <w:r w:rsidR="00CF2F90" w:rsidRPr="00CF2F90">
        <w:t xml:space="preserve"> </w:t>
      </w:r>
      <w:r w:rsidR="00CF2F90">
        <w:t>Below is a flowchart of how you should proceed with this competition.</w:t>
      </w:r>
    </w:p>
    <w:p w14:paraId="65F481B1" w14:textId="4EB6251F" w:rsidR="002733D8" w:rsidRDefault="000614B2" w:rsidP="0092201F">
      <w:r>
        <w:rPr>
          <w:noProof/>
        </w:rPr>
        <mc:AlternateContent>
          <mc:Choice Requires="wpg">
            <w:drawing>
              <wp:anchor distT="0" distB="0" distL="114300" distR="114300" simplePos="0" relativeHeight="251685888" behindDoc="0" locked="0" layoutInCell="1" allowOverlap="1" wp14:anchorId="3A607E69" wp14:editId="0689A30D">
                <wp:simplePos x="0" y="0"/>
                <wp:positionH relativeFrom="margin">
                  <wp:posOffset>60385</wp:posOffset>
                </wp:positionH>
                <wp:positionV relativeFrom="paragraph">
                  <wp:posOffset>493994</wp:posOffset>
                </wp:positionV>
                <wp:extent cx="5829300" cy="3053080"/>
                <wp:effectExtent l="0" t="0" r="0" b="0"/>
                <wp:wrapTopAndBottom/>
                <wp:docPr id="5" name="Group 5"/>
                <wp:cNvGraphicFramePr/>
                <a:graphic xmlns:a="http://schemas.openxmlformats.org/drawingml/2006/main">
                  <a:graphicData uri="http://schemas.microsoft.com/office/word/2010/wordprocessingGroup">
                    <wpg:wgp>
                      <wpg:cNvGrpSpPr/>
                      <wpg:grpSpPr>
                        <a:xfrm>
                          <a:off x="0" y="0"/>
                          <a:ext cx="5829300" cy="3053080"/>
                          <a:chOff x="-550791" y="325457"/>
                          <a:chExt cx="7326103" cy="2373054"/>
                        </a:xfrm>
                      </wpg:grpSpPr>
                      <wps:wsp>
                        <wps:cNvPr id="217" name="Text Box 2"/>
                        <wps:cNvSpPr txBox="1">
                          <a:spLocks noChangeArrowheads="1"/>
                        </wps:cNvSpPr>
                        <wps:spPr bwMode="auto">
                          <a:xfrm>
                            <a:off x="1736752" y="325457"/>
                            <a:ext cx="2877864" cy="295007"/>
                          </a:xfrm>
                          <a:prstGeom prst="rect">
                            <a:avLst/>
                          </a:prstGeom>
                          <a:solidFill>
                            <a:srgbClr val="FFFFFF"/>
                          </a:solidFill>
                          <a:ln w="9525">
                            <a:noFill/>
                            <a:miter lim="800000"/>
                            <a:headEnd/>
                            <a:tailEnd/>
                          </a:ln>
                        </wps:spPr>
                        <wps:txbx>
                          <w:txbxContent>
                            <w:p w14:paraId="37C86BDD" w14:textId="6A789B7B" w:rsidR="00674C4C" w:rsidRPr="0092201F" w:rsidRDefault="00674C4C" w:rsidP="0092201F">
                              <w:pPr>
                                <w:ind w:firstLine="0"/>
                                <w:jc w:val="center"/>
                                <w:rPr>
                                  <w:b/>
                                  <w:sz w:val="32"/>
                                  <w:szCs w:val="32"/>
                                </w:rPr>
                              </w:pPr>
                              <w:r w:rsidRPr="0092201F">
                                <w:rPr>
                                  <w:b/>
                                  <w:sz w:val="32"/>
                                  <w:szCs w:val="32"/>
                                </w:rPr>
                                <w:t>Competition Process</w:t>
                              </w:r>
                            </w:p>
                          </w:txbxContent>
                        </wps:txbx>
                        <wps:bodyPr rot="0" vert="horz" wrap="square" lIns="91440" tIns="45720" rIns="91440" bIns="45720" anchor="t" anchorCtr="0">
                          <a:noAutofit/>
                        </wps:bodyPr>
                      </wps:wsp>
                      <pic:pic xmlns:pic="http://schemas.openxmlformats.org/drawingml/2006/picture">
                        <pic:nvPicPr>
                          <pic:cNvPr id="1" name="Picture 1"/>
                          <pic:cNvPicPr>
                            <a:picLocks noChangeAspect="1"/>
                          </pic:cNvPicPr>
                        </pic:nvPicPr>
                        <pic:blipFill>
                          <a:blip r:embed="rId14"/>
                          <a:stretch>
                            <a:fillRect/>
                          </a:stretch>
                        </pic:blipFill>
                        <pic:spPr>
                          <a:xfrm>
                            <a:off x="-550791" y="766268"/>
                            <a:ext cx="7326103" cy="1932243"/>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A607E69" id="Group 5" o:spid="_x0000_s1030" style="position:absolute;left:0;text-align:left;margin-left:4.75pt;margin-top:38.9pt;width:459pt;height:240.4pt;z-index:251685888;mso-position-horizontal-relative:margin;mso-width-relative:margin;mso-height-relative:margin" coordorigin="-5507,3254" coordsize="73261,237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">
                <v:shape id="_x0000_s1031" type="#_x0000_t202" style="position:absolute;left:17367;top:3254;width:28779;height:29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" stroked="f">
                  <v:textbox>
                    <w:txbxContent>
                      <w:p w14:paraId="37C86BDD" w14:textId="6A789B7B" w:rsidR="00674C4C" w:rsidRPr="0092201F" w:rsidRDefault="00674C4C" w:rsidP="0092201F">
                        <w:pPr>
                          <w:ind w:firstLine="0"/>
                          <w:jc w:val="center"/>
                          <w:rPr>
                            <w:b/>
                            <w:sz w:val="32"/>
                            <w:szCs w:val="32"/>
                          </w:rPr>
                        </w:pPr>
                        <w:r w:rsidRPr="0092201F">
                          <w:rPr>
                            <w:b/>
                            <w:sz w:val="32"/>
                            <w:szCs w:val="32"/>
                          </w:rPr>
                          <w:t>Competition Process</w:t>
                        </w:r>
                      </w:p>
                    </w:txbxContent>
                  </v:textbox>
                </v:shap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32" type="#_x0000_t75" style="position:absolute;left:-5507;top:7662;width:73260;height:193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">
                  <v:imagedata r:id="rId15" o:title=""/>
                </v:shape>
                <w10:wrap type="topAndBottom" anchorx="margin"/>
              </v:group>
            </w:pict>
          </mc:Fallback>
        </mc:AlternateContent>
      </w:r>
      <w:r w:rsidR="002733D8">
        <w:t>Now that you have a sense of the challenge let’s dive into it!</w:t>
      </w:r>
    </w:p>
    <w:p w14:paraId="55FAC57E" w14:textId="3595B864" w:rsidR="00206384" w:rsidRDefault="00206384" w:rsidP="0092201F"/>
    <w:p w14:paraId="27257084" w14:textId="60BE0720" w:rsidR="00206384" w:rsidRPr="004F0C4F" w:rsidRDefault="00206384" w:rsidP="0092201F"/>
    <w:p w14:paraId="629AE01C" w14:textId="2B5DA8E4" w:rsidR="00F524E6" w:rsidRPr="00F524E6" w:rsidRDefault="00F524E6" w:rsidP="0092201F"/>
    <w:p w14:paraId="4FFE6932" w14:textId="2CEABE9F" w:rsidR="007C6947" w:rsidRDefault="00717FED" w:rsidP="0092201F">
      <w:pPr>
        <w:pStyle w:val="Heading2"/>
      </w:pPr>
      <w:bookmarkStart w:id="4" w:name="_Toc524504343"/>
      <w:r>
        <w:t>Getting Started with MATLAB</w:t>
      </w:r>
      <w:bookmarkEnd w:id="4"/>
    </w:p>
    <w:p w14:paraId="6E1692BB" w14:textId="3EB84FF2" w:rsidR="007C6947" w:rsidRPr="00CD1ECD" w:rsidRDefault="00E307D8" w:rsidP="0092201F">
      <w:pPr>
        <w:pStyle w:val="ListParagraph"/>
        <w:numPr>
          <w:ilvl w:val="0"/>
          <w:numId w:val="1"/>
        </w:numPr>
        <w:ind w:left="360"/>
        <w:rPr>
          <w:highlight w:val="yellow"/>
        </w:rPr>
      </w:pPr>
      <w:r w:rsidRPr="00CD1ECD">
        <w:rPr>
          <w:highlight w:val="yellow"/>
        </w:rPr>
        <w:t>Create a MathW</w:t>
      </w:r>
      <w:r w:rsidR="007C6947" w:rsidRPr="00CD1ECD">
        <w:rPr>
          <w:highlight w:val="yellow"/>
        </w:rPr>
        <w:t>orks account</w:t>
      </w:r>
    </w:p>
    <w:p w14:paraId="73081288" w14:textId="76B4102B" w:rsidR="007C6947" w:rsidRPr="00CD1ECD" w:rsidRDefault="007C6947" w:rsidP="0092201F">
      <w:pPr>
        <w:pStyle w:val="ListParagraph"/>
        <w:numPr>
          <w:ilvl w:val="0"/>
          <w:numId w:val="2"/>
        </w:numPr>
        <w:rPr>
          <w:highlight w:val="yellow"/>
        </w:rPr>
      </w:pPr>
      <w:r w:rsidRPr="00CD1ECD">
        <w:rPr>
          <w:highlight w:val="yellow"/>
        </w:rPr>
        <w:t xml:space="preserve">Go to </w:t>
      </w:r>
      <w:hyperlink r:id="rId16" w:history="1">
        <w:r w:rsidRPr="00CD1ECD">
          <w:rPr>
            <w:rStyle w:val="Hyperlink"/>
            <w:highlight w:val="yellow"/>
          </w:rPr>
          <w:t>https://www.mathworks.com/</w:t>
        </w:r>
      </w:hyperlink>
      <w:r w:rsidRPr="00CD1ECD">
        <w:rPr>
          <w:highlight w:val="yellow"/>
        </w:rPr>
        <w:t xml:space="preserve"> </w:t>
      </w:r>
    </w:p>
    <w:p w14:paraId="17BBDC53" w14:textId="1C82559F" w:rsidR="007C6947" w:rsidRPr="00CD1ECD" w:rsidRDefault="007C6947" w:rsidP="0092201F">
      <w:pPr>
        <w:pStyle w:val="ListParagraph"/>
        <w:numPr>
          <w:ilvl w:val="0"/>
          <w:numId w:val="2"/>
        </w:numPr>
        <w:rPr>
          <w:highlight w:val="yellow"/>
        </w:rPr>
      </w:pPr>
      <w:r w:rsidRPr="00CD1ECD">
        <w:rPr>
          <w:highlight w:val="yellow"/>
        </w:rPr>
        <w:t>Click ‘Sign In’ in the upper right corner of the page</w:t>
      </w:r>
    </w:p>
    <w:p w14:paraId="1D002BCE" w14:textId="209E8DA7" w:rsidR="00E307D8" w:rsidRPr="00CD1ECD" w:rsidRDefault="00E307D8" w:rsidP="0092201F">
      <w:pPr>
        <w:pStyle w:val="ListParagraph"/>
        <w:numPr>
          <w:ilvl w:val="0"/>
          <w:numId w:val="2"/>
        </w:numPr>
        <w:rPr>
          <w:highlight w:val="yellow"/>
        </w:rPr>
      </w:pPr>
      <w:r w:rsidRPr="00CD1ECD">
        <w:rPr>
          <w:highlight w:val="yellow"/>
        </w:rPr>
        <w:t>Click ‘Create Account ‘</w:t>
      </w:r>
    </w:p>
    <w:p w14:paraId="2A9D3489" w14:textId="246CECC5" w:rsidR="00E307D8" w:rsidRPr="00CD1ECD" w:rsidRDefault="000614B2" w:rsidP="0092201F">
      <w:pPr>
        <w:pStyle w:val="ListParagraph"/>
        <w:numPr>
          <w:ilvl w:val="0"/>
          <w:numId w:val="2"/>
        </w:numPr>
        <w:rPr>
          <w:highlight w:val="yellow"/>
        </w:rPr>
      </w:pPr>
      <w:r w:rsidRPr="00CD1ECD">
        <w:rPr>
          <w:noProof/>
          <w:highlight w:val="yellow"/>
        </w:rPr>
        <mc:AlternateContent>
          <mc:Choice Requires="wpg">
            <w:drawing>
              <wp:anchor distT="0" distB="0" distL="114300" distR="114300" simplePos="0" relativeHeight="251691008" behindDoc="0" locked="0" layoutInCell="1" allowOverlap="1" wp14:anchorId="6D69C479" wp14:editId="6940D9C0">
                <wp:simplePos x="0" y="0"/>
                <wp:positionH relativeFrom="column">
                  <wp:posOffset>85060</wp:posOffset>
                </wp:positionH>
                <wp:positionV relativeFrom="paragraph">
                  <wp:posOffset>305110</wp:posOffset>
                </wp:positionV>
                <wp:extent cx="5573832" cy="2135505"/>
                <wp:effectExtent l="0" t="0" r="8255" b="0"/>
                <wp:wrapTopAndBottom/>
                <wp:docPr id="28" name="Group 28"/>
                <wp:cNvGraphicFramePr/>
                <a:graphic xmlns:a="http://schemas.openxmlformats.org/drawingml/2006/main">
                  <a:graphicData uri="http://schemas.microsoft.com/office/word/2010/wordprocessingGroup">
                    <wpg:wgp>
                      <wpg:cNvGrpSpPr/>
                      <wpg:grpSpPr>
                        <a:xfrm>
                          <a:off x="0" y="0"/>
                          <a:ext cx="5573832" cy="2135505"/>
                          <a:chOff x="0" y="0"/>
                          <a:chExt cx="5573832" cy="2135505"/>
                        </a:xfrm>
                      </wpg:grpSpPr>
                      <wpg:grpSp>
                        <wpg:cNvPr id="199" name="Group 199"/>
                        <wpg:cNvGrpSpPr/>
                        <wpg:grpSpPr>
                          <a:xfrm>
                            <a:off x="0" y="0"/>
                            <a:ext cx="5573832" cy="2135505"/>
                            <a:chOff x="-107604" y="0"/>
                            <a:chExt cx="5574171" cy="2135505"/>
                          </a:xfrm>
                        </wpg:grpSpPr>
                        <pic:pic xmlns:pic="http://schemas.openxmlformats.org/drawingml/2006/picture">
                          <pic:nvPicPr>
                            <pic:cNvPr id="2" name="Picture 2"/>
                            <pic:cNvPicPr>
                              <a:picLocks noChangeAspect="1"/>
                            </pic:cNvPicPr>
                          </pic:nvPicPr>
                          <pic:blipFill rotWithShape="1">
                            <a:blip r:embed="rId17"/>
                            <a:srcRect b="27299"/>
                            <a:stretch/>
                          </pic:blipFill>
                          <pic:spPr bwMode="auto">
                            <a:xfrm>
                              <a:off x="-107604" y="0"/>
                              <a:ext cx="2886068" cy="2018581"/>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4" name="Picture 4"/>
                            <pic:cNvPicPr>
                              <a:picLocks noChangeAspect="1"/>
                            </pic:cNvPicPr>
                          </pic:nvPicPr>
                          <pic:blipFill>
                            <a:blip r:embed="rId18"/>
                            <a:stretch>
                              <a:fillRect/>
                            </a:stretch>
                          </pic:blipFill>
                          <pic:spPr>
                            <a:xfrm>
                              <a:off x="3642656" y="0"/>
                              <a:ext cx="1823911" cy="2135505"/>
                            </a:xfrm>
                            <a:prstGeom prst="rect">
                              <a:avLst/>
                            </a:prstGeom>
                          </pic:spPr>
                        </pic:pic>
                      </wpg:grpSp>
                      <wps:wsp>
                        <wps:cNvPr id="202" name="Straight Arrow Connector 202"/>
                        <wps:cNvCnPr/>
                        <wps:spPr>
                          <a:xfrm flipV="1">
                            <a:off x="2658140" y="265814"/>
                            <a:ext cx="114300" cy="75912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s:wsp>
                        <wps:cNvPr id="201" name="Straight Arrow Connector 201"/>
                        <wps:cNvCnPr/>
                        <wps:spPr>
                          <a:xfrm flipH="1">
                            <a:off x="4837814" y="893135"/>
                            <a:ext cx="51758" cy="603861"/>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6587AB7A" id="Group 28" o:spid="_x0000_s1026" style="position:absolute;margin-left:6.7pt;margin-top:24pt;width:438.9pt;height:168.15pt;z-index:251691008" coordsize="55738,213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">
                <v:group id="Group 199" o:spid="_x0000_s1027" style="position:absolute;width:55738;height:21355" coordorigin="-1076" coordsize="55741,2135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">
                  <v:shape id="Picture 2" o:spid="_x0000_s1028" type="#_x0000_t75" style="position:absolute;left:-1076;width:28860;height:2018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">
                    <v:imagedata r:id="rId21" o:title="" cropbottom="17891f"/>
                  </v:shape>
                  <v:shape id="Picture 4" o:spid="_x0000_s1029" type="#_x0000_t75" style="position:absolute;left:36426;width:18239;height:213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">
                    <v:imagedata r:id="rId22" o:title=""/>
                  </v:shape>
                </v:group>
                <v:shapetype id="_x0000_t32" coordsize="21600,21600" o:spt="32" o:oned="t" path="m,l21600,21600e" filled="f">
                  <v:path arrowok="t" fillok="f" o:connecttype="none"/>
                  <o:lock v:ext="edit" shapetype="t"/>
                </v:shapetype>
                <v:shape id="Straight Arrow Connector 202" o:spid="_x0000_s1030" type="#_x0000_t32" style="position:absolute;left:26581;top:2658;width:1143;height:759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" strokecolor="red" strokeweight="4.5pt">
                  <v:stroke endarrow="block" joinstyle="miter"/>
                </v:shape>
                <v:shape id="Straight Arrow Connector 201" o:spid="_x0000_s1031" type="#_x0000_t32" style="position:absolute;left:48378;top:8931;width:517;height:6038;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" strokecolor="red" strokeweight="4.5pt">
                  <v:stroke endarrow="block" joinstyle="miter"/>
                </v:shape>
                <w10:wrap type="topAndBottom"/>
              </v:group>
            </w:pict>
          </mc:Fallback>
        </mc:AlternateContent>
      </w:r>
      <w:r w:rsidR="00E307D8" w:rsidRPr="00CD1ECD">
        <w:rPr>
          <w:highlight w:val="yellow"/>
        </w:rPr>
        <w:t>Fill out page and then press ‘Create’</w:t>
      </w:r>
    </w:p>
    <w:p w14:paraId="6BF5362C" w14:textId="5B3E3DC3" w:rsidR="00EA7997" w:rsidRDefault="00EA7997" w:rsidP="004868E5">
      <w:pPr>
        <w:pStyle w:val="ListParagraph"/>
        <w:numPr>
          <w:ilvl w:val="0"/>
          <w:numId w:val="1"/>
        </w:numPr>
        <w:ind w:left="360"/>
      </w:pPr>
      <w:r>
        <w:t>Access MATLAB Online</w:t>
      </w:r>
    </w:p>
    <w:p w14:paraId="392C1DFC" w14:textId="43EB201E" w:rsidR="00EA7997" w:rsidRDefault="00EA7997" w:rsidP="0092201F">
      <w:pPr>
        <w:pStyle w:val="ListParagraph"/>
        <w:numPr>
          <w:ilvl w:val="0"/>
          <w:numId w:val="5"/>
        </w:numPr>
      </w:pPr>
      <w:r>
        <w:t xml:space="preserve">Go to </w:t>
      </w:r>
      <w:hyperlink r:id="rId23" w:history="1">
        <w:r w:rsidRPr="00154787">
          <w:rPr>
            <w:rStyle w:val="Hyperlink"/>
          </w:rPr>
          <w:t>https://matlab.mathworks.com/</w:t>
        </w:r>
      </w:hyperlink>
      <w:r>
        <w:t xml:space="preserve"> </w:t>
      </w:r>
    </w:p>
    <w:p w14:paraId="6C872AE1" w14:textId="2E3BEC27" w:rsidR="00EA7997" w:rsidRDefault="00777AA1" w:rsidP="0092201F">
      <w:pPr>
        <w:pStyle w:val="ListParagraph"/>
        <w:numPr>
          <w:ilvl w:val="0"/>
          <w:numId w:val="5"/>
        </w:numPr>
      </w:pPr>
      <w:r>
        <w:rPr>
          <w:noProof/>
        </w:rPr>
        <w:drawing>
          <wp:anchor distT="0" distB="0" distL="114300" distR="114300" simplePos="0" relativeHeight="251679744" behindDoc="1" locked="0" layoutInCell="1" allowOverlap="1" wp14:anchorId="6FE1B188" wp14:editId="77EE8525">
            <wp:simplePos x="0" y="0"/>
            <wp:positionH relativeFrom="margin">
              <wp:posOffset>4119718</wp:posOffset>
            </wp:positionH>
            <wp:positionV relativeFrom="paragraph">
              <wp:posOffset>18592</wp:posOffset>
            </wp:positionV>
            <wp:extent cx="1716405" cy="2056130"/>
            <wp:effectExtent l="0" t="0" r="0" b="1270"/>
            <wp:wrapTight wrapText="bothSides">
              <wp:wrapPolygon edited="0">
                <wp:start x="0" y="0"/>
                <wp:lineTo x="0" y="21413"/>
                <wp:lineTo x="21336" y="21413"/>
                <wp:lineTo x="21336"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bwMode="auto">
                    <a:xfrm>
                      <a:off x="0" y="0"/>
                      <a:ext cx="1716405" cy="2056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A7997">
        <w:t>Log in Using MathWorks account created earlier</w:t>
      </w:r>
    </w:p>
    <w:p w14:paraId="1884EDE1" w14:textId="73CF4062" w:rsidR="00E307D8" w:rsidRDefault="00E307D8" w:rsidP="0092201F">
      <w:pPr>
        <w:pStyle w:val="ListParagraph"/>
        <w:numPr>
          <w:ilvl w:val="0"/>
          <w:numId w:val="1"/>
        </w:numPr>
        <w:ind w:left="360"/>
      </w:pPr>
      <w:r>
        <w:t>Download MATLAB Mobile</w:t>
      </w:r>
    </w:p>
    <w:p w14:paraId="3EA69932" w14:textId="7976E749" w:rsidR="00E307D8" w:rsidRDefault="0092201F" w:rsidP="0092201F">
      <w:pPr>
        <w:pStyle w:val="ListParagraph"/>
        <w:numPr>
          <w:ilvl w:val="0"/>
          <w:numId w:val="3"/>
        </w:numPr>
      </w:pPr>
      <w:r>
        <w:t>App</w:t>
      </w:r>
      <w:r w:rsidR="00E307D8">
        <w:t xml:space="preserve"> is available for both Android and IOS</w:t>
      </w:r>
      <w:r w:rsidR="00B4311E" w:rsidRPr="00B4311E">
        <w:rPr>
          <w:noProof/>
        </w:rPr>
        <w:t xml:space="preserve"> </w:t>
      </w:r>
    </w:p>
    <w:p w14:paraId="184FDF72" w14:textId="5B669E8D" w:rsidR="00E307D8" w:rsidRDefault="00E307D8" w:rsidP="0092201F">
      <w:pPr>
        <w:pStyle w:val="ListParagraph"/>
        <w:numPr>
          <w:ilvl w:val="0"/>
          <w:numId w:val="3"/>
        </w:numPr>
      </w:pPr>
      <w:r>
        <w:t>Go to Google Play Store or App Store and search “MATLAB Mobile”</w:t>
      </w:r>
    </w:p>
    <w:p w14:paraId="4B3BC871" w14:textId="1BFFF7B6" w:rsidR="00E307D8" w:rsidRDefault="00E307D8" w:rsidP="0092201F">
      <w:pPr>
        <w:pStyle w:val="ListParagraph"/>
        <w:numPr>
          <w:ilvl w:val="0"/>
          <w:numId w:val="3"/>
        </w:numPr>
      </w:pPr>
      <w:r>
        <w:t>Install app on phone</w:t>
      </w:r>
    </w:p>
    <w:p w14:paraId="4F858173" w14:textId="510BB281" w:rsidR="00A05AF3" w:rsidRDefault="00C635A6" w:rsidP="0092201F">
      <w:pPr>
        <w:pStyle w:val="ListParagraph"/>
        <w:numPr>
          <w:ilvl w:val="0"/>
          <w:numId w:val="3"/>
        </w:numPr>
      </w:pPr>
      <w:r>
        <w:t>Open app and press ‘Connect to MathWorks Cloud’</w:t>
      </w:r>
    </w:p>
    <w:p w14:paraId="4FC3EFEB" w14:textId="2808D2B7" w:rsidR="00C635A6" w:rsidRDefault="00C635A6" w:rsidP="0092201F">
      <w:pPr>
        <w:pStyle w:val="ListParagraph"/>
        <w:numPr>
          <w:ilvl w:val="0"/>
          <w:numId w:val="3"/>
        </w:numPr>
      </w:pPr>
      <w:r>
        <w:t>Log in using MathWorks account created earlier</w:t>
      </w:r>
    </w:p>
    <w:p w14:paraId="4CD0E0D3" w14:textId="37C1DE95" w:rsidR="00930EB6" w:rsidRDefault="00B4311E" w:rsidP="0092201F">
      <w:r w:rsidRPr="00B4311E">
        <w:rPr>
          <w:b/>
        </w:rPr>
        <w:t>Note</w:t>
      </w:r>
      <w:r w:rsidRPr="00B4311E">
        <w:t>: You cannot be signed into both MATLAB Mobile and MATLAB Online at the same time.</w:t>
      </w:r>
    </w:p>
    <w:p w14:paraId="044DEB27" w14:textId="5B432A26" w:rsidR="00930EB6" w:rsidRPr="00930EB6" w:rsidRDefault="00F524E6" w:rsidP="0092201F">
      <w:pPr>
        <w:pStyle w:val="Heading1"/>
      </w:pPr>
      <w:bookmarkStart w:id="5" w:name="_Toc524504344"/>
      <w:r>
        <w:t>Getting Organized</w:t>
      </w:r>
      <w:bookmarkEnd w:id="5"/>
    </w:p>
    <w:p w14:paraId="7EA682D1" w14:textId="64CF2AFB" w:rsidR="00E8072E" w:rsidRDefault="00E8072E" w:rsidP="0092201F">
      <w:pPr>
        <w:pStyle w:val="Heading2"/>
      </w:pPr>
      <w:bookmarkStart w:id="6" w:name="_Toc524504345"/>
      <w:r>
        <w:t>The Roles</w:t>
      </w:r>
      <w:bookmarkEnd w:id="6"/>
    </w:p>
    <w:p w14:paraId="7CC77E4E" w14:textId="67896DDF" w:rsidR="00E8072E" w:rsidRDefault="00CF2F90" w:rsidP="0092201F">
      <w:r>
        <w:t xml:space="preserve">Your team does not need to be divided into </w:t>
      </w:r>
      <w:proofErr w:type="gramStart"/>
      <w:r>
        <w:t>roles</w:t>
      </w:r>
      <w:proofErr w:type="gramEnd"/>
      <w:r w:rsidR="00E8072E">
        <w:t xml:space="preserve"> but we suggest that </w:t>
      </w:r>
      <w:r>
        <w:t>this is done</w:t>
      </w:r>
      <w:r w:rsidR="00E8072E">
        <w:t xml:space="preserve"> to </w:t>
      </w:r>
      <w:r w:rsidR="00AE7E9E">
        <w:t>be more organized</w:t>
      </w:r>
      <w:r w:rsidR="00E8072E">
        <w:t xml:space="preserve">. It is also important to note that while we define each role below that does not mean that each </w:t>
      </w:r>
      <w:r>
        <w:t>person</w:t>
      </w:r>
      <w:r w:rsidR="00E8072E">
        <w:t xml:space="preserve"> </w:t>
      </w:r>
      <w:r w:rsidR="003E3214">
        <w:t>should</w:t>
      </w:r>
      <w:r w:rsidR="00E8072E">
        <w:t xml:space="preserve"> do one job alone. When working on this challenge it is vital that e</w:t>
      </w:r>
      <w:r w:rsidR="003E3214">
        <w:t>veryone works together and that</w:t>
      </w:r>
      <w:r w:rsidR="00E8072E">
        <w:t xml:space="preserve"> the work is spread out across the team.</w:t>
      </w:r>
    </w:p>
    <w:p w14:paraId="525505C4" w14:textId="36133FA6" w:rsidR="00D04FCD" w:rsidRPr="002120C4" w:rsidRDefault="00D04FCD" w:rsidP="002120C4">
      <w:pPr>
        <w:pStyle w:val="Heading3"/>
      </w:pPr>
      <w:bookmarkStart w:id="7" w:name="_Toc524504346"/>
      <w:r w:rsidRPr="002120C4">
        <w:lastRenderedPageBreak/>
        <w:t>Programmer</w:t>
      </w:r>
      <w:bookmarkEnd w:id="7"/>
    </w:p>
    <w:p w14:paraId="619AE1AF" w14:textId="028C67A3" w:rsidR="00D04FCD" w:rsidRDefault="00D04FCD" w:rsidP="0092201F">
      <w:r>
        <w:t xml:space="preserve">As the programmer your role will be to make and test the model. Because of this it is important that the programmer is someone who feels more comfortable using computers and new software. </w:t>
      </w:r>
      <w:r w:rsidR="00CF2F90">
        <w:t>I</w:t>
      </w:r>
      <w:r>
        <w:t>t will be your job to convert all the sensor</w:t>
      </w:r>
      <w:r w:rsidR="009C6F22">
        <w:t xml:space="preserve"> data</w:t>
      </w:r>
      <w:r>
        <w:t xml:space="preserve"> </w:t>
      </w:r>
      <w:r w:rsidR="009C6F22">
        <w:t>and</w:t>
      </w:r>
      <w:r>
        <w:t xml:space="preserve"> en</w:t>
      </w:r>
      <w:r w:rsidR="003E3214">
        <w:t xml:space="preserve">sure that the results that you </w:t>
      </w:r>
      <w:r>
        <w:t>o</w:t>
      </w:r>
      <w:r w:rsidR="003E3214">
        <w:t>b</w:t>
      </w:r>
      <w:r>
        <w:t xml:space="preserve">tain </w:t>
      </w:r>
      <w:r w:rsidR="00DA72B7">
        <w:t>are</w:t>
      </w:r>
      <w:r>
        <w:t xml:space="preserve"> meaningful.</w:t>
      </w:r>
    </w:p>
    <w:p w14:paraId="1BF1228F" w14:textId="1EC88595" w:rsidR="00D04FCD" w:rsidRDefault="00D04FCD" w:rsidP="002120C4">
      <w:pPr>
        <w:pStyle w:val="Heading3"/>
      </w:pPr>
      <w:bookmarkStart w:id="8" w:name="_Toc524504347"/>
      <w:r>
        <w:t>Marketing</w:t>
      </w:r>
      <w:bookmarkEnd w:id="8"/>
    </w:p>
    <w:p w14:paraId="5C2192E8" w14:textId="238B1A31" w:rsidR="00D04FCD" w:rsidRDefault="003E3214" w:rsidP="0092201F">
      <w:r>
        <w:t>As the marketer y</w:t>
      </w:r>
      <w:r w:rsidR="00D04FCD">
        <w:t xml:space="preserve">our job will be to create the visuals for the results because data isn’t useful unless someone can interpret them. You will determine how you want to create these visuals </w:t>
      </w:r>
      <w:r w:rsidR="00AE7E9E">
        <w:t>and work with the programmer to choose and modify graphics to present the data</w:t>
      </w:r>
      <w:r w:rsidR="00D04FCD">
        <w:t>. Your job will also be to decide how you want t</w:t>
      </w:r>
      <w:r w:rsidR="00CF2F90">
        <w:t xml:space="preserve">o present your findings </w:t>
      </w:r>
      <w:r w:rsidR="00D04FCD">
        <w:t>and h</w:t>
      </w:r>
      <w:r w:rsidR="00AE7E9E">
        <w:t>ow to make this look unique</w:t>
      </w:r>
      <w:r w:rsidR="00D04FCD">
        <w:t xml:space="preserve"> </w:t>
      </w:r>
      <w:r w:rsidR="00AE7E9E">
        <w:t>to your team</w:t>
      </w:r>
      <w:r w:rsidR="00D04FCD">
        <w:t>.</w:t>
      </w:r>
    </w:p>
    <w:p w14:paraId="67B216D7" w14:textId="5DF32F92" w:rsidR="00D04FCD" w:rsidRDefault="00D04FCD" w:rsidP="002120C4">
      <w:pPr>
        <w:pStyle w:val="Heading3"/>
      </w:pPr>
      <w:bookmarkStart w:id="9" w:name="_Toc524504348"/>
      <w:r>
        <w:t>Athlete</w:t>
      </w:r>
      <w:bookmarkEnd w:id="9"/>
    </w:p>
    <w:p w14:paraId="3A489841" w14:textId="4620D69F" w:rsidR="003E3214" w:rsidRDefault="00D04FCD" w:rsidP="0092201F">
      <w:r>
        <w:t xml:space="preserve">As the athlete your job will be to be the voice of the consumer. Since you will be the person collecting all the data it will be your job to determine what the most useful results are. Do you want steps taken, calories burned, or even flights climbed? Don’t think that your job is done when </w:t>
      </w:r>
      <w:r w:rsidR="003E3214">
        <w:t>you collect the data because your voice is vital at every step of the process because without the consumer there is no product.</w:t>
      </w:r>
    </w:p>
    <w:p w14:paraId="4AB50C50" w14:textId="0BD4546E" w:rsidR="00F524E6" w:rsidRDefault="00F524E6" w:rsidP="0092201F">
      <w:pPr>
        <w:pStyle w:val="Heading2"/>
      </w:pPr>
      <w:bookmarkStart w:id="10" w:name="_Toc524504349"/>
      <w:r>
        <w:t>Available Sensors</w:t>
      </w:r>
      <w:bookmarkEnd w:id="10"/>
    </w:p>
    <w:p w14:paraId="462C6D03" w14:textId="3DD96523" w:rsidR="00F524E6" w:rsidRPr="00F524E6" w:rsidRDefault="00F524E6" w:rsidP="0092201F">
      <w:r w:rsidRPr="00F524E6">
        <w:t>Sensors include</w:t>
      </w:r>
      <w:r>
        <w:t>d in MATLAB mobile:</w:t>
      </w:r>
    </w:p>
    <w:p w14:paraId="60BC900A" w14:textId="77777777" w:rsidR="000F5D3E" w:rsidRDefault="000F5D3E" w:rsidP="0092201F">
      <w:pPr>
        <w:pStyle w:val="ListParagraph"/>
        <w:numPr>
          <w:ilvl w:val="0"/>
          <w:numId w:val="4"/>
        </w:numPr>
        <w:sectPr w:rsidR="000F5D3E" w:rsidSect="00777AA1">
          <w:footerReference w:type="default" r:id="rId25"/>
          <w:pgSz w:w="12240" w:h="15840"/>
          <w:pgMar w:top="1440" w:right="1440" w:bottom="1440" w:left="1440" w:header="720" w:footer="720" w:gutter="0"/>
          <w:pgNumType w:start="0"/>
          <w:cols w:space="720"/>
          <w:titlePg/>
          <w:docGrid w:linePitch="360"/>
        </w:sectPr>
      </w:pPr>
    </w:p>
    <w:p w14:paraId="315EE2EF" w14:textId="24AA19AD" w:rsidR="00F524E6" w:rsidRPr="00F524E6" w:rsidRDefault="00F524E6" w:rsidP="0092201F">
      <w:pPr>
        <w:pStyle w:val="ListParagraph"/>
        <w:numPr>
          <w:ilvl w:val="0"/>
          <w:numId w:val="4"/>
        </w:numPr>
      </w:pPr>
      <w:r w:rsidRPr="00F524E6">
        <w:t>Acceleration</w:t>
      </w:r>
      <w:r w:rsidR="00717FED">
        <w:t xml:space="preserve"> (m/s^2)</w:t>
      </w:r>
    </w:p>
    <w:p w14:paraId="2034B24F" w14:textId="70247915" w:rsidR="00F524E6" w:rsidRDefault="00717FED" w:rsidP="0092201F">
      <w:pPr>
        <w:pStyle w:val="ListParagraph"/>
        <w:numPr>
          <w:ilvl w:val="0"/>
          <w:numId w:val="4"/>
        </w:numPr>
      </w:pPr>
      <w:r>
        <w:t>GPS Position</w:t>
      </w:r>
    </w:p>
    <w:p w14:paraId="34A1D613" w14:textId="6B167860" w:rsidR="00717FED" w:rsidRDefault="00717FED" w:rsidP="0092201F">
      <w:pPr>
        <w:pStyle w:val="ListParagraph"/>
        <w:numPr>
          <w:ilvl w:val="1"/>
          <w:numId w:val="4"/>
        </w:numPr>
      </w:pPr>
      <w:r>
        <w:t>Latitude (degrees)</w:t>
      </w:r>
    </w:p>
    <w:p w14:paraId="25C4EFFC" w14:textId="68458323" w:rsidR="00717FED" w:rsidRPr="00F524E6" w:rsidRDefault="00717FED" w:rsidP="0092201F">
      <w:pPr>
        <w:pStyle w:val="ListParagraph"/>
        <w:numPr>
          <w:ilvl w:val="1"/>
          <w:numId w:val="4"/>
        </w:numPr>
      </w:pPr>
      <w:r>
        <w:t>Longitude (degrees)</w:t>
      </w:r>
    </w:p>
    <w:p w14:paraId="20A93F1E" w14:textId="54495B5C" w:rsidR="00F524E6" w:rsidRPr="00F524E6" w:rsidRDefault="00717FED" w:rsidP="0092201F">
      <w:pPr>
        <w:pStyle w:val="ListParagraph"/>
        <w:numPr>
          <w:ilvl w:val="0"/>
          <w:numId w:val="4"/>
        </w:numPr>
      </w:pPr>
      <w:r>
        <w:t>Speed (m/s)</w:t>
      </w:r>
    </w:p>
    <w:p w14:paraId="17E72124" w14:textId="65A930BC" w:rsidR="00F524E6" w:rsidRDefault="00F524E6" w:rsidP="0092201F">
      <w:pPr>
        <w:pStyle w:val="ListParagraph"/>
        <w:numPr>
          <w:ilvl w:val="0"/>
          <w:numId w:val="4"/>
        </w:numPr>
      </w:pPr>
      <w:r w:rsidRPr="00F524E6">
        <w:t>Altitude</w:t>
      </w:r>
      <w:r w:rsidR="00717FED">
        <w:t xml:space="preserve"> (m)</w:t>
      </w:r>
    </w:p>
    <w:p w14:paraId="10B83F61" w14:textId="6302E6AA" w:rsidR="00F524E6" w:rsidRDefault="000F5D3E" w:rsidP="0092201F">
      <w:pPr>
        <w:pStyle w:val="ListParagraph"/>
        <w:numPr>
          <w:ilvl w:val="0"/>
          <w:numId w:val="4"/>
        </w:numPr>
      </w:pPr>
      <w:r>
        <w:t>Course</w:t>
      </w:r>
      <w:r w:rsidR="000614B2">
        <w:t>/</w:t>
      </w:r>
      <w:r w:rsidR="006660FE">
        <w:t xml:space="preserve">Heading </w:t>
      </w:r>
      <w:r w:rsidR="00717FED">
        <w:t>(degrees)</w:t>
      </w:r>
    </w:p>
    <w:p w14:paraId="2CE49EFB" w14:textId="720AE3BA" w:rsidR="000F5D3E" w:rsidRDefault="000F5D3E" w:rsidP="0092201F">
      <w:pPr>
        <w:pStyle w:val="ListParagraph"/>
        <w:numPr>
          <w:ilvl w:val="0"/>
          <w:numId w:val="4"/>
        </w:numPr>
      </w:pPr>
      <w:r>
        <w:t>Horizontal Accuracy</w:t>
      </w:r>
      <w:r w:rsidR="00717FED">
        <w:t xml:space="preserve"> (m)</w:t>
      </w:r>
    </w:p>
    <w:p w14:paraId="3D77C7FA" w14:textId="671808A8" w:rsidR="000F5D3E" w:rsidRDefault="000F5D3E" w:rsidP="0092201F">
      <w:pPr>
        <w:pStyle w:val="ListParagraph"/>
        <w:numPr>
          <w:ilvl w:val="0"/>
          <w:numId w:val="4"/>
        </w:numPr>
      </w:pPr>
      <w:r>
        <w:t>Orientation</w:t>
      </w:r>
      <w:r w:rsidR="00717FED">
        <w:t xml:space="preserve"> (degrees)</w:t>
      </w:r>
    </w:p>
    <w:p w14:paraId="3020FC7E" w14:textId="28652C8D" w:rsidR="000F5D3E" w:rsidRDefault="000F5D3E" w:rsidP="0092201F">
      <w:pPr>
        <w:pStyle w:val="ListParagraph"/>
        <w:numPr>
          <w:ilvl w:val="0"/>
          <w:numId w:val="4"/>
        </w:numPr>
        <w:sectPr w:rsidR="000F5D3E" w:rsidSect="00777AA1">
          <w:type w:val="continuous"/>
          <w:pgSz w:w="12240" w:h="15840"/>
          <w:pgMar w:top="1440" w:right="1440" w:bottom="1440" w:left="1440" w:header="720" w:footer="720" w:gutter="0"/>
          <w:cols w:num="2" w:space="720"/>
          <w:docGrid w:linePitch="360"/>
        </w:sectPr>
      </w:pPr>
      <w:r>
        <w:t>Angular Velocity</w:t>
      </w:r>
      <w:r w:rsidR="00717FED">
        <w:t xml:space="preserve"> (rad/s)</w:t>
      </w:r>
    </w:p>
    <w:p w14:paraId="0494EDE6" w14:textId="659174B5" w:rsidR="00E919D3" w:rsidRDefault="00E919D3" w:rsidP="00E919D3">
      <w:bookmarkStart w:id="11" w:name="_Hlk520455155"/>
      <w:r>
        <w:t xml:space="preserve">To find out more about these sensors check out this </w:t>
      </w:r>
      <w:r w:rsidR="003514CE" w:rsidRPr="005906D0">
        <w:t>documentation page</w:t>
      </w:r>
      <w:r w:rsidR="003514CE">
        <w:t xml:space="preserve"> (</w:t>
      </w:r>
      <w:hyperlink r:id="rId26" w:history="1">
        <w:r w:rsidR="003514CE" w:rsidRPr="003514CE">
          <w:rPr>
            <w:rStyle w:val="Hyperlink"/>
          </w:rPr>
          <w:t>Android</w:t>
        </w:r>
      </w:hyperlink>
      <w:r w:rsidR="003514CE">
        <w:t xml:space="preserve"> , </w:t>
      </w:r>
      <w:hyperlink r:id="rId27" w:history="1">
        <w:r w:rsidR="003514CE" w:rsidRPr="003514CE">
          <w:rPr>
            <w:rStyle w:val="Hyperlink"/>
          </w:rPr>
          <w:t>IOS)</w:t>
        </w:r>
        <w:r w:rsidRPr="003514CE">
          <w:rPr>
            <w:rStyle w:val="Hyperlink"/>
          </w:rPr>
          <w:t>. This page also shows all the functions needed to pull each specific log.</w:t>
        </w:r>
      </w:hyperlink>
    </w:p>
    <w:p w14:paraId="1E69715F" w14:textId="241CEBF5" w:rsidR="00F524E6" w:rsidRDefault="00510612" w:rsidP="0092201F">
      <w:pPr>
        <w:pStyle w:val="Heading2"/>
      </w:pPr>
      <w:bookmarkStart w:id="12" w:name="_Toc524504350"/>
      <w:bookmarkEnd w:id="11"/>
      <w:r>
        <w:t>Researching Fitness Models</w:t>
      </w:r>
      <w:bookmarkEnd w:id="12"/>
    </w:p>
    <w:p w14:paraId="09739CDB" w14:textId="27F968AF" w:rsidR="004C326B" w:rsidRDefault="004C326B" w:rsidP="0092201F">
      <w:r>
        <w:t>To</w:t>
      </w:r>
      <w:r w:rsidR="00B4311E">
        <w:t xml:space="preserve"> turn your</w:t>
      </w:r>
      <w:r w:rsidR="00AE7E9E">
        <w:t xml:space="preserve"> sensor</w:t>
      </w:r>
      <w:r w:rsidR="00B4311E">
        <w:t xml:space="preserve"> data into meaningful results you will need to create a model. </w:t>
      </w:r>
      <w:r w:rsidR="00C52E13">
        <w:t>You</w:t>
      </w:r>
      <w:r w:rsidR="00AE7E9E">
        <w:t xml:space="preserve"> will</w:t>
      </w:r>
      <w:r w:rsidR="00084722">
        <w:t xml:space="preserve"> input data into your model</w:t>
      </w:r>
      <w:r w:rsidR="00C52E13">
        <w:t xml:space="preserve"> and some sort of calculations happen within </w:t>
      </w:r>
      <w:r w:rsidR="00AE7E9E">
        <w:t>it</w:t>
      </w:r>
      <w:r w:rsidR="00084722">
        <w:t xml:space="preserve"> to output your desired results</w:t>
      </w:r>
      <w:r w:rsidR="00AE7E9E">
        <w:t xml:space="preserve">. To create this </w:t>
      </w:r>
      <w:r w:rsidR="00DE67D7">
        <w:t>model,</w:t>
      </w:r>
      <w:r w:rsidR="00AE7E9E">
        <w:t xml:space="preserve"> it’ll</w:t>
      </w:r>
      <w:r w:rsidR="00C52E13">
        <w:t xml:space="preserve"> first</w:t>
      </w:r>
      <w:r w:rsidR="00AE7E9E">
        <w:t xml:space="preserve"> need to be</w:t>
      </w:r>
      <w:r w:rsidR="00C52E13">
        <w:t xml:space="preserve"> determine</w:t>
      </w:r>
      <w:r w:rsidR="00AE7E9E">
        <w:t>d</w:t>
      </w:r>
      <w:r w:rsidR="00C52E13">
        <w:t xml:space="preserve"> what sort of data you want to output. </w:t>
      </w:r>
    </w:p>
    <w:p w14:paraId="57F7EFDD" w14:textId="634D151F" w:rsidR="004C326B" w:rsidRDefault="00C52E13" w:rsidP="0092201F">
      <w:r>
        <w:t>Once you have dec</w:t>
      </w:r>
      <w:r w:rsidR="00CF2F90">
        <w:t>ided what data you want to find,</w:t>
      </w:r>
      <w:r>
        <w:t xml:space="preserve"> </w:t>
      </w:r>
      <w:r w:rsidR="00CF2F90">
        <w:t xml:space="preserve">the next step is to </w:t>
      </w:r>
      <w:r>
        <w:t>figure out how to convert the data from the sensors to this output</w:t>
      </w:r>
      <w:r w:rsidR="006E038A">
        <w:t>.</w:t>
      </w:r>
      <w:r>
        <w:t xml:space="preserve"> </w:t>
      </w:r>
      <w:r w:rsidR="006E038A">
        <w:t>I</w:t>
      </w:r>
      <w:r>
        <w:t>t is important to find reasonable data</w:t>
      </w:r>
      <w:r w:rsidR="006E038A">
        <w:t xml:space="preserve"> to output because w</w:t>
      </w:r>
      <w:r>
        <w:t>hile something may be a better way of representing fitness data</w:t>
      </w:r>
      <w:r w:rsidR="006E038A">
        <w:t>,</w:t>
      </w:r>
      <w:r>
        <w:t xml:space="preserve"> if you can’t calculate it from the sensor</w:t>
      </w:r>
      <w:r w:rsidR="00AE7E9E">
        <w:t xml:space="preserve">s provided you may be </w:t>
      </w:r>
      <w:r>
        <w:t xml:space="preserve">wasting time. </w:t>
      </w:r>
    </w:p>
    <w:p w14:paraId="458218D0" w14:textId="5D4DBE73" w:rsidR="00B104CC" w:rsidRDefault="00084722" w:rsidP="0092201F">
      <w:r>
        <w:rPr>
          <w:noProof/>
        </w:rPr>
        <w:lastRenderedPageBreak/>
        <mc:AlternateContent>
          <mc:Choice Requires="wpg">
            <w:drawing>
              <wp:anchor distT="0" distB="0" distL="114300" distR="114300" simplePos="0" relativeHeight="251686912" behindDoc="0" locked="0" layoutInCell="1" allowOverlap="1" wp14:anchorId="294C512A" wp14:editId="45698E5C">
                <wp:simplePos x="0" y="0"/>
                <wp:positionH relativeFrom="margin">
                  <wp:align>center</wp:align>
                </wp:positionH>
                <wp:positionV relativeFrom="paragraph">
                  <wp:posOffset>0</wp:posOffset>
                </wp:positionV>
                <wp:extent cx="4950460" cy="3475355"/>
                <wp:effectExtent l="0" t="0" r="2540" b="0"/>
                <wp:wrapTopAndBottom/>
                <wp:docPr id="9" name="Group 9"/>
                <wp:cNvGraphicFramePr/>
                <a:graphic xmlns:a="http://schemas.openxmlformats.org/drawingml/2006/main">
                  <a:graphicData uri="http://schemas.microsoft.com/office/word/2010/wordprocessingGroup">
                    <wpg:wgp>
                      <wpg:cNvGrpSpPr/>
                      <wpg:grpSpPr>
                        <a:xfrm>
                          <a:off x="0" y="0"/>
                          <a:ext cx="4950786" cy="3475355"/>
                          <a:chOff x="11902" y="0"/>
                          <a:chExt cx="4950786" cy="3475503"/>
                        </a:xfrm>
                      </wpg:grpSpPr>
                      <pic:pic xmlns:pic="http://schemas.openxmlformats.org/drawingml/2006/picture">
                        <pic:nvPicPr>
                          <pic:cNvPr id="3" name="Picture 3"/>
                          <pic:cNvPicPr>
                            <a:picLocks noChangeAspect="1"/>
                          </pic:cNvPicPr>
                        </pic:nvPicPr>
                        <pic:blipFill>
                          <a:blip r:embed="rId28"/>
                          <a:stretch>
                            <a:fillRect/>
                          </a:stretch>
                        </pic:blipFill>
                        <pic:spPr>
                          <a:xfrm>
                            <a:off x="11902" y="489098"/>
                            <a:ext cx="4950786" cy="2986405"/>
                          </a:xfrm>
                          <a:prstGeom prst="rect">
                            <a:avLst/>
                          </a:prstGeom>
                        </pic:spPr>
                      </pic:pic>
                      <wps:wsp>
                        <wps:cNvPr id="6" name="Text Box 2"/>
                        <wps:cNvSpPr txBox="1">
                          <a:spLocks noChangeArrowheads="1"/>
                        </wps:cNvSpPr>
                        <wps:spPr bwMode="auto">
                          <a:xfrm>
                            <a:off x="862832" y="0"/>
                            <a:ext cx="3248630" cy="372110"/>
                          </a:xfrm>
                          <a:prstGeom prst="rect">
                            <a:avLst/>
                          </a:prstGeom>
                          <a:solidFill>
                            <a:srgbClr val="FFFFFF"/>
                          </a:solidFill>
                          <a:ln w="9525">
                            <a:noFill/>
                            <a:miter lim="800000"/>
                            <a:headEnd/>
                            <a:tailEnd/>
                          </a:ln>
                        </wps:spPr>
                        <wps:txbx>
                          <w:txbxContent>
                            <w:p w14:paraId="51BEC994" w14:textId="77777777" w:rsidR="00674C4C" w:rsidRPr="006E038A" w:rsidRDefault="00674C4C" w:rsidP="0092201F">
                              <w:pPr>
                                <w:rPr>
                                  <w:b/>
                                  <w:sz w:val="40"/>
                                  <w:szCs w:val="40"/>
                                </w:rPr>
                              </w:pPr>
                              <w:r w:rsidRPr="006E038A">
                                <w:rPr>
                                  <w:b/>
                                  <w:sz w:val="40"/>
                                  <w:szCs w:val="40"/>
                                </w:rPr>
                                <w:t>Fitness Tracker Model</w:t>
                              </w:r>
                            </w:p>
                          </w:txbxContent>
                        </wps:txbx>
                        <wps:bodyPr rot="0" vert="horz" wrap="square" lIns="91440" tIns="45720" rIns="91440" bIns="45720" anchor="t" anchorCtr="0">
                          <a:noAutofit/>
                        </wps:bodyPr>
                      </wps:wsp>
                    </wpg:wgp>
                  </a:graphicData>
                </a:graphic>
                <wp14:sizeRelH relativeFrom="margin">
                  <wp14:pctWidth>0</wp14:pctWidth>
                </wp14:sizeRelH>
              </wp:anchor>
            </w:drawing>
          </mc:Choice>
          <mc:Fallback>
            <w:pict>
              <v:group w14:anchorId="294C512A" id="Group 9" o:spid="_x0000_s1033" style="position:absolute;left:0;text-align:left;margin-left:0;margin-top:0;width:389.8pt;height:273.65pt;z-index:251686912;mso-position-horizontal:center;mso-position-horizontal-relative:margin;mso-width-relative:margin" coordorigin="119" coordsize="49507,347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">
                <v:shape id="Picture 3" o:spid="_x0000_s1034" type="#_x0000_t75" style="position:absolute;left:119;top:4890;width:49507;height:298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">
                  <v:imagedata r:id="rId29" o:title=""/>
                </v:shape>
                <v:shape id="_x0000_s1035" type="#_x0000_t202" style="position:absolute;left:8628;width:32486;height:372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" stroked="f">
                  <v:textbox>
                    <w:txbxContent>
                      <w:p w14:paraId="51BEC994" w14:textId="77777777" w:rsidR="00674C4C" w:rsidRPr="006E038A" w:rsidRDefault="00674C4C" w:rsidP="0092201F">
                        <w:pPr>
                          <w:rPr>
                            <w:b/>
                            <w:sz w:val="40"/>
                            <w:szCs w:val="40"/>
                          </w:rPr>
                        </w:pPr>
                        <w:r w:rsidRPr="006E038A">
                          <w:rPr>
                            <w:b/>
                            <w:sz w:val="40"/>
                            <w:szCs w:val="40"/>
                          </w:rPr>
                          <w:t>Fitness Tracker Model</w:t>
                        </w:r>
                      </w:p>
                    </w:txbxContent>
                  </v:textbox>
                </v:shape>
                <w10:wrap type="topAndBottom" anchorx="margin"/>
              </v:group>
            </w:pict>
          </mc:Fallback>
        </mc:AlternateContent>
      </w:r>
    </w:p>
    <w:p w14:paraId="39AB9353" w14:textId="44C74B78" w:rsidR="005544FA" w:rsidRDefault="005544FA" w:rsidP="0092201F">
      <w:pPr>
        <w:pStyle w:val="Heading1"/>
      </w:pPr>
      <w:bookmarkStart w:id="13" w:name="_Toc524504351"/>
      <w:r>
        <w:t>Example Model:</w:t>
      </w:r>
    </w:p>
    <w:p w14:paraId="40B72569" w14:textId="457FBBDA" w:rsidR="005544FA" w:rsidRDefault="003A1776" w:rsidP="003A1776">
      <w:r>
        <w:t xml:space="preserve">As part of the documents provided for phase 2 of this </w:t>
      </w:r>
      <w:proofErr w:type="gramStart"/>
      <w:r>
        <w:t>competition</w:t>
      </w:r>
      <w:proofErr w:type="gramEnd"/>
      <w:r>
        <w:t xml:space="preserve"> we have also provided a MATLAB example that can be used as reference when developing your own fitness tracking algorithms. </w:t>
      </w:r>
      <w:r w:rsidR="00424E69">
        <w:t>Th</w:t>
      </w:r>
      <w:r w:rsidR="00955D03">
        <w:t xml:space="preserve">e example MATLAB program processes previously acquired location data in order to calculate an estimate of the number of steps taken by a person. It also </w:t>
      </w:r>
      <w:r w:rsidR="0005738B">
        <w:t>shows</w:t>
      </w:r>
      <w:r w:rsidR="00955D03">
        <w:t xml:space="preserve"> how to access acceleration data and visualize it with some common MATLAB plots. </w:t>
      </w:r>
      <w:r w:rsidR="00BA08CB">
        <w:t>Here is a list of the files included as part of the example:</w:t>
      </w:r>
    </w:p>
    <w:p w14:paraId="1D8500A5" w14:textId="1C04EC61" w:rsidR="00BA08CB" w:rsidRPr="008D62CD" w:rsidRDefault="007F39D1" w:rsidP="001F4308">
      <w:pPr>
        <w:pStyle w:val="Heading2"/>
        <w:rPr>
          <w:u w:val="single"/>
        </w:rPr>
      </w:pPr>
      <w:proofErr w:type="spellStart"/>
      <w:r w:rsidRPr="008D62CD">
        <w:rPr>
          <w:u w:val="single"/>
        </w:rPr>
        <w:t>ExampleModel.mlx</w:t>
      </w:r>
      <w:proofErr w:type="spellEnd"/>
    </w:p>
    <w:p w14:paraId="03ECFD83" w14:textId="26D7119F" w:rsidR="001F4308" w:rsidRDefault="001F4308" w:rsidP="001F4308">
      <w:r>
        <w:t xml:space="preserve">This is a MATLAB </w:t>
      </w:r>
      <w:proofErr w:type="spellStart"/>
      <w:r>
        <w:t>LiveScript</w:t>
      </w:r>
      <w:proofErr w:type="spellEnd"/>
      <w:r>
        <w:t xml:space="preserve"> that compiles the workflows shown in this instructions document into a code example on how to process data acquired from a MATLAB Mobile session in order to make meaningful conclusions.</w:t>
      </w:r>
    </w:p>
    <w:p w14:paraId="23CBD655" w14:textId="0E94D4F1" w:rsidR="001F4308" w:rsidRPr="008D62CD" w:rsidRDefault="001F4308" w:rsidP="001F4308">
      <w:pPr>
        <w:pStyle w:val="Heading2"/>
        <w:rPr>
          <w:u w:val="single"/>
        </w:rPr>
      </w:pPr>
      <w:proofErr w:type="spellStart"/>
      <w:r w:rsidRPr="008D62CD">
        <w:rPr>
          <w:u w:val="single"/>
        </w:rPr>
        <w:t>ExampleData.mat</w:t>
      </w:r>
      <w:proofErr w:type="spellEnd"/>
    </w:p>
    <w:p w14:paraId="7EB9D4CC" w14:textId="0A128F02" w:rsidR="001F4308" w:rsidRDefault="001F4308" w:rsidP="001F4308">
      <w:r>
        <w:t>This is a MATLAB data file containing a set of sensor data previously acquired using the workflow demonstrated in the “Collecting Data” section of this document.</w:t>
      </w:r>
    </w:p>
    <w:p w14:paraId="05050317" w14:textId="1A283866" w:rsidR="001F4308" w:rsidRPr="008D62CD" w:rsidRDefault="001F4308" w:rsidP="001F4308">
      <w:pPr>
        <w:pStyle w:val="Heading2"/>
        <w:rPr>
          <w:u w:val="single"/>
        </w:rPr>
      </w:pPr>
      <w:proofErr w:type="spellStart"/>
      <w:r w:rsidRPr="008D62CD">
        <w:rPr>
          <w:u w:val="single"/>
        </w:rPr>
        <w:t>timeElapsed.m</w:t>
      </w:r>
      <w:proofErr w:type="spellEnd"/>
    </w:p>
    <w:p w14:paraId="14085954" w14:textId="0C314F57" w:rsidR="001F4308" w:rsidRPr="001F4308" w:rsidRDefault="001F4308" w:rsidP="001F4308">
      <w:r>
        <w:t>This is a helper MATLAB function used in the example model to transform an array containing the date and time of the data points collected, to an array of the time elapsed since the acquisition was started.</w:t>
      </w:r>
    </w:p>
    <w:p w14:paraId="4CE5F7D7" w14:textId="77777777" w:rsidR="001F4308" w:rsidRPr="001F4308" w:rsidRDefault="001F4308" w:rsidP="001F4308"/>
    <w:p w14:paraId="4E55AC1A" w14:textId="3E00D34E" w:rsidR="00B104CC" w:rsidRDefault="00B104CC" w:rsidP="0092201F">
      <w:pPr>
        <w:pStyle w:val="Heading1"/>
      </w:pPr>
      <w:r>
        <w:t>Collecting Data</w:t>
      </w:r>
      <w:bookmarkEnd w:id="13"/>
    </w:p>
    <w:p w14:paraId="34F5D346" w14:textId="4433DDD5" w:rsidR="00510612" w:rsidRDefault="00510612" w:rsidP="0092201F">
      <w:pPr>
        <w:pStyle w:val="Heading2"/>
      </w:pPr>
      <w:bookmarkStart w:id="14" w:name="_Toc524504352"/>
      <w:r>
        <w:t>Methods of Collecting Data</w:t>
      </w:r>
      <w:bookmarkEnd w:id="14"/>
    </w:p>
    <w:p w14:paraId="6A45D2C9" w14:textId="1FD2C9CA" w:rsidR="00510612" w:rsidRDefault="004C326B" w:rsidP="0092201F">
      <w:r>
        <w:t xml:space="preserve">Fitness trackers </w:t>
      </w:r>
      <w:r w:rsidR="006E038A">
        <w:t xml:space="preserve">are used </w:t>
      </w:r>
      <w:r>
        <w:t xml:space="preserve">to track your data everywhere </w:t>
      </w:r>
      <w:r w:rsidR="006E038A">
        <w:t>someone goes</w:t>
      </w:r>
      <w:r>
        <w:t xml:space="preserve">. Because of this you </w:t>
      </w:r>
      <w:r w:rsidR="008273E7">
        <w:t>should</w:t>
      </w:r>
      <w:r>
        <w:t xml:space="preserve"> be able to use your fitness model to track data in various settings. When you collect data you may have someone running </w:t>
      </w:r>
      <w:proofErr w:type="gramStart"/>
      <w:r>
        <w:t>laps</w:t>
      </w:r>
      <w:proofErr w:type="gramEnd"/>
      <w:r>
        <w:t xml:space="preserve"> but will everyone be running laps when they use your tacker? Probably not and so you will want to do various activities such as walking, r</w:t>
      </w:r>
      <w:r w:rsidR="006E038A">
        <w:t>unning</w:t>
      </w:r>
      <w:r>
        <w:t xml:space="preserve"> and even climbing stairs. This will ensure that you have the most diverse fitness tracker. </w:t>
      </w:r>
    </w:p>
    <w:p w14:paraId="4CDBBA8B" w14:textId="40B9E076" w:rsidR="00B6653E" w:rsidRPr="00510612" w:rsidRDefault="00B6653E" w:rsidP="0092201F">
      <w:r>
        <w:t xml:space="preserve">The more activities that are included the more complex your model becomes because you must account for these different activities. As a team make sure to discuss what activities you want to do to collect data and what is the most important. </w:t>
      </w:r>
    </w:p>
    <w:p w14:paraId="5ACF5590" w14:textId="5DCE0D42" w:rsidR="00B104CC" w:rsidRDefault="00B104CC" w:rsidP="0092201F">
      <w:pPr>
        <w:pStyle w:val="Heading2"/>
      </w:pPr>
      <w:bookmarkStart w:id="15" w:name="_Toc524504353"/>
      <w:r>
        <w:t>Recording Data</w:t>
      </w:r>
      <w:bookmarkEnd w:id="15"/>
    </w:p>
    <w:p w14:paraId="34C98D51" w14:textId="215F572D" w:rsidR="00B104CC" w:rsidRDefault="000F5D3E" w:rsidP="00422EE1">
      <w:pPr>
        <w:pStyle w:val="ListParagraph"/>
        <w:ind w:left="0"/>
      </w:pPr>
      <w:r>
        <w:t>Once you have the app installed on your phone you are now ready to start recording your data. Start by pressing the</w:t>
      </w:r>
      <w:r w:rsidR="00B104CC">
        <w:t xml:space="preserve"> </w:t>
      </w:r>
      <w:r w:rsidR="00376AD8">
        <w:t>drop-down</w:t>
      </w:r>
      <w:r w:rsidR="00B104CC">
        <w:t xml:space="preserve"> menu </w:t>
      </w:r>
      <w:r>
        <w:t>and then press</w:t>
      </w:r>
      <w:r w:rsidR="00B104CC">
        <w:t xml:space="preserve"> ‘Sensors’</w:t>
      </w:r>
      <w:r>
        <w:t>.</w:t>
      </w:r>
      <w:r w:rsidR="00376AD8">
        <w:t xml:space="preserve"> </w:t>
      </w:r>
      <w:r w:rsidR="00B104CC">
        <w:t>This is all the sensor readi</w:t>
      </w:r>
      <w:r w:rsidR="006E038A">
        <w:t>ngs that you will be able to</w:t>
      </w:r>
      <w:r w:rsidR="00B104CC">
        <w:t xml:space="preserve"> </w:t>
      </w:r>
      <w:r w:rsidR="006E038A">
        <w:t>u</w:t>
      </w:r>
      <w:r w:rsidR="00B104CC">
        <w:t xml:space="preserve">se to calculate your </w:t>
      </w:r>
      <w:r w:rsidR="008273E7">
        <w:t>results.</w:t>
      </w:r>
    </w:p>
    <w:p w14:paraId="3113F75C" w14:textId="77777777" w:rsidR="00437E71" w:rsidRDefault="00437E71" w:rsidP="00422EE1">
      <w:pPr>
        <w:pStyle w:val="ListParagraph"/>
        <w:ind w:left="0"/>
      </w:pPr>
    </w:p>
    <w:p w14:paraId="15463EE8" w14:textId="611CCB39" w:rsidR="00BC5A8F" w:rsidRDefault="003A1776" w:rsidP="005906D0">
      <w:pPr>
        <w:ind w:firstLine="0"/>
        <w:rPr>
          <w:b/>
        </w:rPr>
      </w:pPr>
      <w:r>
        <w:rPr>
          <w:b/>
        </w:rPr>
        <w:t>Android</w:t>
      </w:r>
      <w:r w:rsidR="00437E71" w:rsidRPr="00437E71">
        <w:rPr>
          <w:b/>
        </w:rPr>
        <w:t>:</w:t>
      </w:r>
    </w:p>
    <w:p w14:paraId="28AD37B4" w14:textId="6FFA0F9F" w:rsidR="005906D0" w:rsidRDefault="005906D0" w:rsidP="005906D0">
      <w:pPr>
        <w:ind w:firstLine="0"/>
        <w:rPr>
          <w:b/>
        </w:rPr>
      </w:pPr>
      <w:r>
        <w:rPr>
          <w:b/>
          <w:noProof/>
        </w:rPr>
        <w:drawing>
          <wp:inline distT="0" distB="0" distL="0" distR="0" wp14:anchorId="64C188B3" wp14:editId="078AE051">
            <wp:extent cx="1811215" cy="3464889"/>
            <wp:effectExtent l="0" t="0" r="0" b="254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46778" cy="3532921"/>
                    </a:xfrm>
                    <a:prstGeom prst="rect">
                      <a:avLst/>
                    </a:prstGeom>
                    <a:noFill/>
                  </pic:spPr>
                </pic:pic>
              </a:graphicData>
            </a:graphic>
          </wp:inline>
        </w:drawing>
      </w:r>
      <w:r>
        <w:rPr>
          <w:b/>
          <w:noProof/>
        </w:rPr>
        <w:drawing>
          <wp:inline distT="0" distB="0" distL="0" distR="0" wp14:anchorId="27610A0D" wp14:editId="7AA3F51E">
            <wp:extent cx="1805354" cy="3460067"/>
            <wp:effectExtent l="0" t="0" r="4445"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43085" cy="3532381"/>
                    </a:xfrm>
                    <a:prstGeom prst="rect">
                      <a:avLst/>
                    </a:prstGeom>
                    <a:noFill/>
                  </pic:spPr>
                </pic:pic>
              </a:graphicData>
            </a:graphic>
          </wp:inline>
        </w:drawing>
      </w:r>
      <w:r w:rsidRPr="005906D0">
        <w:rPr>
          <w:b/>
          <w:noProof/>
        </w:rPr>
        <w:drawing>
          <wp:inline distT="0" distB="0" distL="0" distR="0" wp14:anchorId="6736373A" wp14:editId="385CCA39">
            <wp:extent cx="1796349" cy="3215054"/>
            <wp:effectExtent l="190500" t="190500" r="33020" b="194945"/>
            <wp:docPr id="196" name="Picture 4" descr="A screenshot of a cell phone&#10;&#10;Description automatically generated">
              <a:extLst xmlns:a="http://schemas.openxmlformats.org/drawingml/2006/main">
                <a:ext uri="{FF2B5EF4-FFF2-40B4-BE49-F238E27FC236}">
                  <a16:creationId xmlns:a16="http://schemas.microsoft.com/office/drawing/2014/main" id="{FB4D0335-E709-47C0-AA38-4131E8D0FAD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screenshot of a cell phone&#10;&#10;Description automatically generated">
                      <a:extLst>
                        <a:ext uri="{FF2B5EF4-FFF2-40B4-BE49-F238E27FC236}">
                          <a16:creationId xmlns:a16="http://schemas.microsoft.com/office/drawing/2014/main" id="{FB4D0335-E709-47C0-AA38-4131E8D0FADF}"/>
                        </a:ext>
                      </a:extLst>
                    </pic:cNvPr>
                    <pic:cNvPicPr>
                      <a:picLocks noChangeAspect="1"/>
                    </pic:cNvPicPr>
                  </pic:nvPicPr>
                  <pic:blipFill rotWithShape="1">
                    <a:blip r:embed="rId32">
                      <a:extLst>
                        <a:ext uri="{28A0092B-C50C-407E-A947-70E740481C1C}">
                          <a14:useLocalDpi xmlns:a14="http://schemas.microsoft.com/office/drawing/2010/main" val="0"/>
                        </a:ext>
                      </a:extLst>
                    </a:blip>
                    <a:srcRect r="-8498" b="50000"/>
                    <a:stretch/>
                  </pic:blipFill>
                  <pic:spPr>
                    <a:xfrm>
                      <a:off x="0" y="0"/>
                      <a:ext cx="1826568" cy="3269138"/>
                    </a:xfrm>
                    <a:prstGeom prst="rect">
                      <a:avLst/>
                    </a:prstGeom>
                    <a:ln>
                      <a:noFill/>
                    </a:ln>
                    <a:effectLst>
                      <a:outerShdw blurRad="190500" algn="tl" rotWithShape="0">
                        <a:srgbClr val="000000">
                          <a:alpha val="70000"/>
                        </a:srgbClr>
                      </a:outerShdw>
                    </a:effectLst>
                  </pic:spPr>
                </pic:pic>
              </a:graphicData>
            </a:graphic>
          </wp:inline>
        </w:drawing>
      </w:r>
    </w:p>
    <w:p w14:paraId="6FA7EE74" w14:textId="2B5A6DAE" w:rsidR="005906D0" w:rsidRDefault="005906D0" w:rsidP="005906D0">
      <w:pPr>
        <w:ind w:firstLine="0"/>
        <w:rPr>
          <w:ins w:id="16" w:author="Neha Goel" w:date="2020-04-03T16:38:00Z"/>
          <w:b/>
        </w:rPr>
      </w:pPr>
    </w:p>
    <w:p w14:paraId="1543727D" w14:textId="77777777" w:rsidR="005906D0" w:rsidRDefault="005906D0" w:rsidP="005906D0">
      <w:pPr>
        <w:ind w:firstLine="0"/>
      </w:pPr>
    </w:p>
    <w:p w14:paraId="768172D3" w14:textId="3D5BD691" w:rsidR="003A1776" w:rsidRDefault="003A1776" w:rsidP="003A1776">
      <w:pPr>
        <w:ind w:firstLine="0"/>
        <w:rPr>
          <w:b/>
          <w:noProof/>
        </w:rPr>
      </w:pPr>
      <w:r w:rsidRPr="003A1776">
        <w:rPr>
          <w:b/>
        </w:rPr>
        <w:t>iPhone:</w:t>
      </w:r>
      <w:r w:rsidR="005906D0" w:rsidRPr="005906D0">
        <w:rPr>
          <w:b/>
          <w:noProof/>
        </w:rPr>
        <w:t xml:space="preserve"> </w:t>
      </w:r>
    </w:p>
    <w:p w14:paraId="074358E3" w14:textId="3DB5B8A2" w:rsidR="001976D3" w:rsidRDefault="001976D3" w:rsidP="003A1776">
      <w:pPr>
        <w:ind w:firstLine="0"/>
        <w:rPr>
          <w:b/>
          <w:noProof/>
        </w:rPr>
      </w:pPr>
    </w:p>
    <w:p w14:paraId="7F78F338" w14:textId="2AE94F60" w:rsidR="001976D3" w:rsidRDefault="001976D3" w:rsidP="003A1776">
      <w:pPr>
        <w:ind w:firstLine="0"/>
        <w:rPr>
          <w:b/>
        </w:rPr>
      </w:pPr>
      <w:r>
        <w:rPr>
          <w:b/>
          <w:noProof/>
        </w:rPr>
        <mc:AlternateContent>
          <mc:Choice Requires="wps">
            <w:drawing>
              <wp:anchor distT="0" distB="0" distL="114300" distR="114300" simplePos="0" relativeHeight="251726848" behindDoc="0" locked="0" layoutInCell="1" allowOverlap="1" wp14:anchorId="38EB53B6" wp14:editId="4CCE8F40">
                <wp:simplePos x="0" y="0"/>
                <wp:positionH relativeFrom="column">
                  <wp:posOffset>1346835</wp:posOffset>
                </wp:positionH>
                <wp:positionV relativeFrom="paragraph">
                  <wp:posOffset>500826</wp:posOffset>
                </wp:positionV>
                <wp:extent cx="963038" cy="126459"/>
                <wp:effectExtent l="0" t="0" r="27940" b="26035"/>
                <wp:wrapNone/>
                <wp:docPr id="26" name="Rectangle 26"/>
                <wp:cNvGraphicFramePr/>
                <a:graphic xmlns:a="http://schemas.openxmlformats.org/drawingml/2006/main">
                  <a:graphicData uri="http://schemas.microsoft.com/office/word/2010/wordprocessingShape">
                    <wps:wsp>
                      <wps:cNvSpPr/>
                      <wps:spPr>
                        <a:xfrm>
                          <a:off x="0" y="0"/>
                          <a:ext cx="963038" cy="126459"/>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5D03677" id="Rectangle 26" o:spid="_x0000_s1026" style="position:absolute;margin-left:106.05pt;margin-top:39.45pt;width:75.85pt;height:9.9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" filled="f" strokecolor="red" strokeweight="1pt"/>
            </w:pict>
          </mc:Fallback>
        </mc:AlternateContent>
      </w:r>
      <w:r>
        <w:rPr>
          <w:b/>
          <w:noProof/>
        </w:rPr>
        <mc:AlternateContent>
          <mc:Choice Requires="wps">
            <w:drawing>
              <wp:anchor distT="0" distB="0" distL="114300" distR="114300" simplePos="0" relativeHeight="251724800" behindDoc="0" locked="0" layoutInCell="1" allowOverlap="1" wp14:anchorId="4C937858" wp14:editId="30FE9D3E">
                <wp:simplePos x="0" y="0"/>
                <wp:positionH relativeFrom="column">
                  <wp:posOffset>34047</wp:posOffset>
                </wp:positionH>
                <wp:positionV relativeFrom="paragraph">
                  <wp:posOffset>24265</wp:posOffset>
                </wp:positionV>
                <wp:extent cx="111868" cy="97277"/>
                <wp:effectExtent l="0" t="0" r="21590" b="17145"/>
                <wp:wrapNone/>
                <wp:docPr id="25" name="Rectangle 25"/>
                <wp:cNvGraphicFramePr/>
                <a:graphic xmlns:a="http://schemas.openxmlformats.org/drawingml/2006/main">
                  <a:graphicData uri="http://schemas.microsoft.com/office/word/2010/wordprocessingShape">
                    <wps:wsp>
                      <wps:cNvSpPr/>
                      <wps:spPr>
                        <a:xfrm>
                          <a:off x="0" y="0"/>
                          <a:ext cx="111868" cy="97277"/>
                        </a:xfrm>
                        <a:prstGeom prst="rect">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B4F876F" id="Rectangle 25" o:spid="_x0000_s1026" style="position:absolute;margin-left:2.7pt;margin-top:1.9pt;width:8.8pt;height:7.65pt;z-index:2517248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" filled="f" strokecolor="red" strokeweight="1pt"/>
            </w:pict>
          </mc:Fallback>
        </mc:AlternateContent>
      </w:r>
      <w:r>
        <w:rPr>
          <w:b/>
          <w:noProof/>
        </w:rPr>
        <w:drawing>
          <wp:inline distT="0" distB="0" distL="0" distR="0" wp14:anchorId="165E2DC7" wp14:editId="16ADF7ED">
            <wp:extent cx="1228725" cy="2528866"/>
            <wp:effectExtent l="0" t="0" r="0" b="5080"/>
            <wp:docPr id="7" name="Picture 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_3325.jpg"/>
                    <pic:cNvPicPr/>
                  </pic:nvPicPr>
                  <pic:blipFill>
                    <a:blip r:embed="rId33"/>
                    <a:stretch>
                      <a:fillRect/>
                    </a:stretch>
                  </pic:blipFill>
                  <pic:spPr>
                    <a:xfrm>
                      <a:off x="0" y="0"/>
                      <a:ext cx="1238552" cy="2549090"/>
                    </a:xfrm>
                    <a:prstGeom prst="rect">
                      <a:avLst/>
                    </a:prstGeom>
                  </pic:spPr>
                </pic:pic>
              </a:graphicData>
            </a:graphic>
          </wp:inline>
        </w:drawing>
      </w:r>
      <w:r>
        <w:rPr>
          <w:b/>
          <w:noProof/>
        </w:rPr>
        <w:t xml:space="preserve">   </w:t>
      </w:r>
      <w:r>
        <w:rPr>
          <w:b/>
          <w:noProof/>
        </w:rPr>
        <w:drawing>
          <wp:inline distT="0" distB="0" distL="0" distR="0" wp14:anchorId="752ED9B9" wp14:editId="06FF097A">
            <wp:extent cx="1235677" cy="2543175"/>
            <wp:effectExtent l="0" t="0" r="3175" b="0"/>
            <wp:docPr id="8" name="Picture 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_3326.jpg"/>
                    <pic:cNvPicPr/>
                  </pic:nvPicPr>
                  <pic:blipFill>
                    <a:blip r:embed="rId34"/>
                    <a:stretch>
                      <a:fillRect/>
                    </a:stretch>
                  </pic:blipFill>
                  <pic:spPr>
                    <a:xfrm>
                      <a:off x="0" y="0"/>
                      <a:ext cx="1240026" cy="2552126"/>
                    </a:xfrm>
                    <a:prstGeom prst="rect">
                      <a:avLst/>
                    </a:prstGeom>
                  </pic:spPr>
                </pic:pic>
              </a:graphicData>
            </a:graphic>
          </wp:inline>
        </w:drawing>
      </w:r>
      <w:r>
        <w:rPr>
          <w:b/>
          <w:noProof/>
        </w:rPr>
        <w:t xml:space="preserve">   </w:t>
      </w:r>
      <w:r>
        <w:rPr>
          <w:b/>
          <w:noProof/>
        </w:rPr>
        <w:drawing>
          <wp:inline distT="0" distB="0" distL="0" distR="0" wp14:anchorId="3B1D97E3" wp14:editId="3256BC24">
            <wp:extent cx="1233610" cy="2538919"/>
            <wp:effectExtent l="0" t="0" r="508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G_3332.jpg"/>
                    <pic:cNvPicPr/>
                  </pic:nvPicPr>
                  <pic:blipFill>
                    <a:blip r:embed="rId35"/>
                    <a:stretch>
                      <a:fillRect/>
                    </a:stretch>
                  </pic:blipFill>
                  <pic:spPr>
                    <a:xfrm>
                      <a:off x="0" y="0"/>
                      <a:ext cx="1254549" cy="2582015"/>
                    </a:xfrm>
                    <a:prstGeom prst="rect">
                      <a:avLst/>
                    </a:prstGeom>
                  </pic:spPr>
                </pic:pic>
              </a:graphicData>
            </a:graphic>
          </wp:inline>
        </w:drawing>
      </w:r>
      <w:r>
        <w:rPr>
          <w:b/>
          <w:noProof/>
        </w:rPr>
        <w:t xml:space="preserve">  </w:t>
      </w:r>
      <w:r>
        <w:rPr>
          <w:b/>
          <w:noProof/>
        </w:rPr>
        <w:drawing>
          <wp:inline distT="0" distB="0" distL="0" distR="0" wp14:anchorId="20BF838D" wp14:editId="6E267657">
            <wp:extent cx="1231049" cy="2533650"/>
            <wp:effectExtent l="0" t="0" r="7620" b="0"/>
            <wp:docPr id="17" name="Picture 1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_3331.jpg"/>
                    <pic:cNvPicPr/>
                  </pic:nvPicPr>
                  <pic:blipFill>
                    <a:blip r:embed="rId36"/>
                    <a:stretch>
                      <a:fillRect/>
                    </a:stretch>
                  </pic:blipFill>
                  <pic:spPr>
                    <a:xfrm>
                      <a:off x="0" y="0"/>
                      <a:ext cx="1250016" cy="2572687"/>
                    </a:xfrm>
                    <a:prstGeom prst="rect">
                      <a:avLst/>
                    </a:prstGeom>
                  </pic:spPr>
                </pic:pic>
              </a:graphicData>
            </a:graphic>
          </wp:inline>
        </w:drawing>
      </w:r>
    </w:p>
    <w:p w14:paraId="128DF696" w14:textId="5396D0EB" w:rsidR="003A1776" w:rsidRPr="003A1776" w:rsidRDefault="003A1776" w:rsidP="003A1776">
      <w:pPr>
        <w:ind w:firstLine="0"/>
        <w:rPr>
          <w:b/>
        </w:rPr>
      </w:pPr>
    </w:p>
    <w:p w14:paraId="4044C3F9" w14:textId="4AF00F22" w:rsidR="005D540A" w:rsidRDefault="00B104CC" w:rsidP="003F1100">
      <w:r>
        <w:t>Now tha</w:t>
      </w:r>
      <w:r w:rsidR="00376AD8">
        <w:t>t we can turn the sensors on</w:t>
      </w:r>
      <w:r w:rsidR="000F291E">
        <w:t>,</w:t>
      </w:r>
      <w:r w:rsidR="00376AD8">
        <w:t xml:space="preserve"> the</w:t>
      </w:r>
      <w:bookmarkStart w:id="17" w:name="_GoBack"/>
      <w:bookmarkEnd w:id="17"/>
      <w:r w:rsidR="00376AD8">
        <w:t xml:space="preserve"> next step is to </w:t>
      </w:r>
      <w:r>
        <w:t xml:space="preserve">record the values which is also called logging </w:t>
      </w:r>
      <w:r w:rsidR="003F1100">
        <w:t xml:space="preserve">data. Before we start logging data, switch the mode from ‘Stream to MATLAB’ to ‘Log’. Switching this option will make the app save the data to your phone and automatically upload it to MATLAB drive. To check what is stored in your drive you can check it here, </w:t>
      </w:r>
      <w:hyperlink r:id="rId37" w:history="1">
        <w:r w:rsidR="003F1100" w:rsidRPr="0023406C">
          <w:rPr>
            <w:rStyle w:val="Hyperlink"/>
            <w:rFonts w:cstheme="minorHAnsi"/>
          </w:rPr>
          <w:t>https://drive.matlab.com</w:t>
        </w:r>
      </w:hyperlink>
      <w:r w:rsidR="003F1100">
        <w:t>.</w:t>
      </w:r>
      <w:r>
        <w:t xml:space="preserve"> </w:t>
      </w:r>
    </w:p>
    <w:p w14:paraId="6A88F8C5" w14:textId="1B319AFB" w:rsidR="00B104CC" w:rsidRDefault="00B104CC" w:rsidP="003F1100">
      <w:r>
        <w:t xml:space="preserve">To start recording data we can press the ‘Start’ button from the bottom of the sensor page. Once we are done recording </w:t>
      </w:r>
      <w:proofErr w:type="gramStart"/>
      <w:r>
        <w:t>data</w:t>
      </w:r>
      <w:proofErr w:type="gramEnd"/>
      <w:r>
        <w:t xml:space="preserve"> we just press </w:t>
      </w:r>
      <w:r w:rsidR="00376AD8">
        <w:t>the ‘</w:t>
      </w:r>
      <w:r w:rsidR="003F1100">
        <w:t>Stop</w:t>
      </w:r>
      <w:r>
        <w:t>’ button.</w:t>
      </w:r>
      <w:r w:rsidR="008273E7" w:rsidRPr="008273E7">
        <w:rPr>
          <w:noProof/>
        </w:rPr>
        <w:t xml:space="preserve"> </w:t>
      </w:r>
      <w:r w:rsidR="005D540A">
        <w:rPr>
          <w:noProof/>
        </w:rPr>
        <w:t>The data will be saved to a folder named ‘MobileSensorData’ by default but this can be changed within the settings. This data will be saved into a .mat file which is a file type for MATLAB data.</w:t>
      </w:r>
    </w:p>
    <w:p w14:paraId="12C95466" w14:textId="27D904FA" w:rsidR="00DE67D7" w:rsidRDefault="00DE67D7" w:rsidP="003F1100">
      <w:r>
        <w:rPr>
          <w:b/>
        </w:rPr>
        <w:t xml:space="preserve">Note: </w:t>
      </w:r>
      <w:r w:rsidR="00C7351C">
        <w:t>If you turn on the ‘</w:t>
      </w:r>
      <w:r w:rsidR="003E3AF8">
        <w:t>Acquire</w:t>
      </w:r>
      <w:r w:rsidR="00C7351C">
        <w:t xml:space="preserve"> Data in</w:t>
      </w:r>
      <w:r w:rsidR="0009177C">
        <w:t xml:space="preserve"> Background’ option within the Sensor S</w:t>
      </w:r>
      <w:r w:rsidR="00C7351C">
        <w:t>ettings you will be able</w:t>
      </w:r>
      <w:r>
        <w:t xml:space="preserve"> to send data while your phone while</w:t>
      </w:r>
      <w:r w:rsidR="00C7351C">
        <w:t xml:space="preserve"> your phone is locked.</w:t>
      </w:r>
    </w:p>
    <w:p w14:paraId="648B5194" w14:textId="4992D77F" w:rsidR="001071C6" w:rsidRDefault="001071C6" w:rsidP="0092201F">
      <w:pPr>
        <w:pStyle w:val="Heading1"/>
      </w:pPr>
      <w:bookmarkStart w:id="18" w:name="_Toc524504354"/>
      <w:r>
        <w:t>Processing Data</w:t>
      </w:r>
      <w:bookmarkEnd w:id="18"/>
    </w:p>
    <w:p w14:paraId="33FA3FDD" w14:textId="291ABC72" w:rsidR="001071C6" w:rsidRDefault="001071C6" w:rsidP="001071C6">
      <w:pPr>
        <w:pStyle w:val="Heading2"/>
      </w:pPr>
      <w:bookmarkStart w:id="19" w:name="_Toc524504355"/>
      <w:r>
        <w:t>Creating a Script</w:t>
      </w:r>
      <w:bookmarkEnd w:id="19"/>
    </w:p>
    <w:p w14:paraId="0A17C4A1" w14:textId="38DAB636" w:rsidR="001071C6" w:rsidRPr="0039435F" w:rsidRDefault="001071C6" w:rsidP="00674C4C">
      <w:r>
        <w:t xml:space="preserve">When you first open MATLAB Online you will see the window shown below. If you have been following along and typing in the </w:t>
      </w:r>
      <w:r w:rsidR="00E61828">
        <w:t>commands,</w:t>
      </w:r>
      <w:r>
        <w:t xml:space="preserve"> you would’ve been typing them into the </w:t>
      </w:r>
      <w:r w:rsidR="006E038A">
        <w:t>command window</w:t>
      </w:r>
      <w:r>
        <w:t xml:space="preserve">. The command window is a great tool but the commands you type in here will not be saved. </w:t>
      </w:r>
    </w:p>
    <w:p w14:paraId="4CDF0B56" w14:textId="51DD1EC5" w:rsidR="001071C6" w:rsidRDefault="00674C4C" w:rsidP="001071C6">
      <w:r>
        <w:rPr>
          <w:noProof/>
        </w:rPr>
        <w:lastRenderedPageBreak/>
        <mc:AlternateContent>
          <mc:Choice Requires="wpg">
            <w:drawing>
              <wp:anchor distT="0" distB="0" distL="114300" distR="114300" simplePos="0" relativeHeight="251721728" behindDoc="0" locked="0" layoutInCell="1" allowOverlap="1" wp14:anchorId="7BDA32EA" wp14:editId="41B65D3C">
                <wp:simplePos x="0" y="0"/>
                <wp:positionH relativeFrom="column">
                  <wp:posOffset>619125</wp:posOffset>
                </wp:positionH>
                <wp:positionV relativeFrom="paragraph">
                  <wp:posOffset>1091565</wp:posOffset>
                </wp:positionV>
                <wp:extent cx="5081905" cy="2961640"/>
                <wp:effectExtent l="19050" t="0" r="4445" b="0"/>
                <wp:wrapTopAndBottom/>
                <wp:docPr id="212" name="Group 212"/>
                <wp:cNvGraphicFramePr/>
                <a:graphic xmlns:a="http://schemas.openxmlformats.org/drawingml/2006/main">
                  <a:graphicData uri="http://schemas.microsoft.com/office/word/2010/wordprocessingGroup">
                    <wpg:wgp>
                      <wpg:cNvGrpSpPr/>
                      <wpg:grpSpPr>
                        <a:xfrm>
                          <a:off x="0" y="0"/>
                          <a:ext cx="5081905" cy="2961640"/>
                          <a:chOff x="0" y="0"/>
                          <a:chExt cx="5081905" cy="2961640"/>
                        </a:xfrm>
                      </wpg:grpSpPr>
                      <pic:pic xmlns:pic="http://schemas.openxmlformats.org/drawingml/2006/picture">
                        <pic:nvPicPr>
                          <pic:cNvPr id="18" name="Picture 18"/>
                          <pic:cNvPicPr>
                            <a:picLocks noChangeAspect="1"/>
                          </pic:cNvPicPr>
                        </pic:nvPicPr>
                        <pic:blipFill>
                          <a:blip r:embed="rId38"/>
                          <a:stretch>
                            <a:fillRect/>
                          </a:stretch>
                        </pic:blipFill>
                        <pic:spPr>
                          <a:xfrm>
                            <a:off x="0" y="0"/>
                            <a:ext cx="5081905" cy="2961640"/>
                          </a:xfrm>
                          <a:prstGeom prst="rect">
                            <a:avLst/>
                          </a:prstGeom>
                        </pic:spPr>
                      </pic:pic>
                      <wps:wsp>
                        <wps:cNvPr id="211" name="Straight Arrow Connector 211"/>
                        <wps:cNvCnPr/>
                        <wps:spPr>
                          <a:xfrm flipH="1" flipV="1">
                            <a:off x="142875" y="600075"/>
                            <a:ext cx="39784" cy="677937"/>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anchor>
            </w:drawing>
          </mc:Choice>
          <mc:Fallback>
            <w:pict>
              <v:group w14:anchorId="46C97A5A" id="Group 212" o:spid="_x0000_s1026" style="position:absolute;margin-left:48.75pt;margin-top:85.95pt;width:400.15pt;height:233.2pt;z-index:251721728" coordsize="50819,2961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">
                <v:shape id="Picture 18" o:spid="_x0000_s1027" type="#_x0000_t75" style="position:absolute;width:50819;height:2961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">
                  <v:imagedata r:id="rId39" o:title=""/>
                </v:shape>
                <v:shape id="Straight Arrow Connector 211" o:spid="_x0000_s1028" type="#_x0000_t32" style="position:absolute;left:1428;top:6000;width:398;height:6780;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" strokecolor="red" strokeweight="4.5pt">
                  <v:stroke endarrow="block" joinstyle="miter"/>
                </v:shape>
                <w10:wrap type="topAndBottom"/>
              </v:group>
            </w:pict>
          </mc:Fallback>
        </mc:AlternateContent>
      </w:r>
      <w:r w:rsidR="001071C6">
        <w:t xml:space="preserve">To save your model, you will need to create a script. Think of a script like a text document for code. In the script you will be able to write and edit </w:t>
      </w:r>
      <w:r>
        <w:t>all</w:t>
      </w:r>
      <w:r w:rsidR="001071C6">
        <w:t xml:space="preserve"> your commands and instead of running one line at a time you will be able to run the whole script at once. To create a new script, click the ‘New Script’ button in the top left of the screen. A </w:t>
      </w:r>
      <w:r w:rsidR="003F1100">
        <w:t>pop-up</w:t>
      </w:r>
      <w:r w:rsidR="001071C6">
        <w:t xml:space="preserve"> box will appear asking you to name this script.</w:t>
      </w:r>
    </w:p>
    <w:p w14:paraId="23C2BA96" w14:textId="1753AA2E" w:rsidR="001071C6" w:rsidRDefault="001071C6" w:rsidP="001071C6"/>
    <w:p w14:paraId="007CC5E4" w14:textId="40C7B908" w:rsidR="001071C6" w:rsidRDefault="003F1100" w:rsidP="001071C6">
      <w:r>
        <w:rPr>
          <w:noProof/>
        </w:rPr>
        <mc:AlternateContent>
          <mc:Choice Requires="wpg">
            <w:drawing>
              <wp:anchor distT="0" distB="0" distL="114300" distR="114300" simplePos="0" relativeHeight="251718656" behindDoc="0" locked="0" layoutInCell="1" allowOverlap="1" wp14:anchorId="6A0679E3" wp14:editId="28CCD330">
                <wp:simplePos x="0" y="0"/>
                <wp:positionH relativeFrom="margin">
                  <wp:posOffset>612692</wp:posOffset>
                </wp:positionH>
                <wp:positionV relativeFrom="paragraph">
                  <wp:posOffset>719455</wp:posOffset>
                </wp:positionV>
                <wp:extent cx="5172075" cy="2619375"/>
                <wp:effectExtent l="0" t="0" r="9525" b="9525"/>
                <wp:wrapTopAndBottom/>
                <wp:docPr id="208" name="Group 208"/>
                <wp:cNvGraphicFramePr/>
                <a:graphic xmlns:a="http://schemas.openxmlformats.org/drawingml/2006/main">
                  <a:graphicData uri="http://schemas.microsoft.com/office/word/2010/wordprocessingGroup">
                    <wpg:wgp>
                      <wpg:cNvGrpSpPr/>
                      <wpg:grpSpPr>
                        <a:xfrm>
                          <a:off x="0" y="0"/>
                          <a:ext cx="5172075" cy="2619375"/>
                          <a:chOff x="0" y="0"/>
                          <a:chExt cx="5943600" cy="2933065"/>
                        </a:xfrm>
                      </wpg:grpSpPr>
                      <pic:pic xmlns:pic="http://schemas.openxmlformats.org/drawingml/2006/picture">
                        <pic:nvPicPr>
                          <pic:cNvPr id="20" name="Picture 20"/>
                          <pic:cNvPicPr>
                            <a:picLocks noChangeAspect="1"/>
                          </pic:cNvPicPr>
                        </pic:nvPicPr>
                        <pic:blipFill>
                          <a:blip r:embed="rId40"/>
                          <a:stretch>
                            <a:fillRect/>
                          </a:stretch>
                        </pic:blipFill>
                        <pic:spPr>
                          <a:xfrm>
                            <a:off x="0" y="0"/>
                            <a:ext cx="5943600" cy="2933065"/>
                          </a:xfrm>
                          <a:prstGeom prst="rect">
                            <a:avLst/>
                          </a:prstGeom>
                        </pic:spPr>
                      </pic:pic>
                      <wps:wsp>
                        <wps:cNvPr id="207" name="Straight Arrow Connector 207"/>
                        <wps:cNvCnPr/>
                        <wps:spPr>
                          <a:xfrm flipH="1" flipV="1">
                            <a:off x="1945758" y="489098"/>
                            <a:ext cx="45719" cy="759125"/>
                          </a:xfrm>
                          <a:prstGeom prst="straightConnector1">
                            <a:avLst/>
                          </a:prstGeom>
                          <a:ln w="57150">
                            <a:solidFill>
                              <a:srgbClr val="FF0000"/>
                            </a:solidFill>
                            <a:tailEnd type="triangle"/>
                          </a:ln>
                        </wps:spPr>
                        <wps:style>
                          <a:lnRef idx="1">
                            <a:schemeClr val="dk1"/>
                          </a:lnRef>
                          <a:fillRef idx="0">
                            <a:schemeClr val="dk1"/>
                          </a:fillRef>
                          <a:effectRef idx="0">
                            <a:schemeClr val="dk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D9A4C8F" id="Group 208" o:spid="_x0000_s1026" style="position:absolute;margin-left:48.25pt;margin-top:56.65pt;width:407.25pt;height:206.25pt;z-index:251718656;mso-position-horizontal-relative:margin;mso-width-relative:margin;mso-height-relative:margin" coordsize="59436,293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">
                <v:shape id="Picture 20" o:spid="_x0000_s1027" type="#_x0000_t75" style="position:absolute;width:59436;height:293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">
                  <v:imagedata r:id="rId41" o:title=""/>
                </v:shape>
                <v:shape id="Straight Arrow Connector 207" o:spid="_x0000_s1028" type="#_x0000_t32" style="position:absolute;left:19457;top:4890;width:457;height:7592;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" strokecolor="red" strokeweight="4.5pt">
                  <v:stroke endarrow="block" joinstyle="miter"/>
                </v:shape>
                <w10:wrap type="topAndBottom" anchorx="margin"/>
              </v:group>
            </w:pict>
          </mc:Fallback>
        </mc:AlternateContent>
      </w:r>
      <w:r w:rsidR="001071C6">
        <w:t xml:space="preserve">This script will be saved into your drive with all the data that you saved as well. Once you have some code that you want to run you simply press the green play button on the taskbar. </w:t>
      </w:r>
    </w:p>
    <w:p w14:paraId="4DC0748C" w14:textId="7E91F743" w:rsidR="001071C6" w:rsidRDefault="001071C6" w:rsidP="001071C6"/>
    <w:p w14:paraId="70CCE497" w14:textId="77777777" w:rsidR="001071C6" w:rsidRDefault="001071C6" w:rsidP="001071C6">
      <w:pPr>
        <w:pStyle w:val="Heading2"/>
      </w:pPr>
      <w:bookmarkStart w:id="20" w:name="_Toc524504356"/>
      <w:r>
        <w:lastRenderedPageBreak/>
        <w:t>Accessing Data</w:t>
      </w:r>
      <w:bookmarkEnd w:id="20"/>
    </w:p>
    <w:p w14:paraId="594C3245" w14:textId="1DFCE37B" w:rsidR="003F1100" w:rsidRDefault="003F1100" w:rsidP="001071C6">
      <w:r>
        <w:t xml:space="preserve">When working with MATLAB online </w:t>
      </w:r>
      <w:proofErr w:type="gramStart"/>
      <w:r>
        <w:t>all of</w:t>
      </w:r>
      <w:proofErr w:type="gramEnd"/>
      <w:r>
        <w:t xml:space="preserve"> the files that are in </w:t>
      </w:r>
      <w:r w:rsidR="005D540A">
        <w:t>your MATLAB Drive can be accessed from the left-hand plane labeled ‘CURRENT FOLDER.’</w:t>
      </w:r>
    </w:p>
    <w:p w14:paraId="0FDB038F" w14:textId="31CF3707" w:rsidR="003F1100" w:rsidRDefault="005D540A" w:rsidP="005D540A">
      <w:pPr>
        <w:jc w:val="center"/>
      </w:pPr>
      <w:r>
        <w:rPr>
          <w:noProof/>
        </w:rPr>
        <mc:AlternateContent>
          <mc:Choice Requires="wps">
            <w:drawing>
              <wp:anchor distT="0" distB="0" distL="114300" distR="114300" simplePos="0" relativeHeight="251722752" behindDoc="0" locked="0" layoutInCell="1" allowOverlap="1" wp14:anchorId="757EC86E" wp14:editId="42FBA4BA">
                <wp:simplePos x="0" y="0"/>
                <wp:positionH relativeFrom="column">
                  <wp:posOffset>2130950</wp:posOffset>
                </wp:positionH>
                <wp:positionV relativeFrom="paragraph">
                  <wp:posOffset>1034056</wp:posOffset>
                </wp:positionV>
                <wp:extent cx="890546" cy="357809"/>
                <wp:effectExtent l="0" t="57150" r="24130" b="23495"/>
                <wp:wrapNone/>
                <wp:docPr id="215" name="Straight Arrow Connector 215"/>
                <wp:cNvGraphicFramePr/>
                <a:graphic xmlns:a="http://schemas.openxmlformats.org/drawingml/2006/main">
                  <a:graphicData uri="http://schemas.microsoft.com/office/word/2010/wordprocessingShape">
                    <wps:wsp>
                      <wps:cNvCnPr/>
                      <wps:spPr>
                        <a:xfrm flipH="1" flipV="1">
                          <a:off x="0" y="0"/>
                          <a:ext cx="890546" cy="357809"/>
                        </a:xfrm>
                        <a:prstGeom prst="straightConnector1">
                          <a:avLst/>
                        </a:prstGeom>
                        <a:ln w="28575">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6FE00E7E" id="Straight Arrow Connector 215" o:spid="_x0000_s1026" type="#_x0000_t32" style="position:absolute;margin-left:167.8pt;margin-top:81.4pt;width:70.1pt;height:28.15pt;flip:x y;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" strokecolor="red" strokeweight="2.25pt">
                <v:stroke endarrow="block" joinstyle="miter"/>
              </v:shape>
            </w:pict>
          </mc:Fallback>
        </mc:AlternateContent>
      </w:r>
      <w:r>
        <w:rPr>
          <w:noProof/>
        </w:rPr>
        <w:drawing>
          <wp:inline distT="0" distB="0" distL="0" distR="0" wp14:anchorId="342A2C4D" wp14:editId="6BC0225A">
            <wp:extent cx="3220278" cy="2468880"/>
            <wp:effectExtent l="0" t="0" r="0" b="7620"/>
            <wp:docPr id="214" name="Picture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228365" cy="2475080"/>
                    </a:xfrm>
                    <a:prstGeom prst="rect">
                      <a:avLst/>
                    </a:prstGeom>
                  </pic:spPr>
                </pic:pic>
              </a:graphicData>
            </a:graphic>
          </wp:inline>
        </w:drawing>
      </w:r>
    </w:p>
    <w:p w14:paraId="7F6A676B" w14:textId="478F7248" w:rsidR="001071C6" w:rsidRDefault="005D540A" w:rsidP="001071C6">
      <w:r>
        <w:t>To load the data that you have collected double click on the mat file that the data is saved in. In doing this you will now see the sensor logs in the workspace.</w:t>
      </w:r>
    </w:p>
    <w:p w14:paraId="300E69BC" w14:textId="765BA26A" w:rsidR="001071C6" w:rsidRDefault="005D540A" w:rsidP="00407D79">
      <w:pPr>
        <w:pStyle w:val="Code"/>
      </w:pPr>
      <w:r>
        <w:rPr>
          <w:noProof/>
        </w:rPr>
        <w:drawing>
          <wp:inline distT="0" distB="0" distL="0" distR="0" wp14:anchorId="3472B31F" wp14:editId="2F4E746B">
            <wp:extent cx="5114286" cy="923810"/>
            <wp:effectExtent l="0" t="0" r="0" b="0"/>
            <wp:docPr id="216" name="Picture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114286" cy="923810"/>
                    </a:xfrm>
                    <a:prstGeom prst="rect">
                      <a:avLst/>
                    </a:prstGeom>
                  </pic:spPr>
                </pic:pic>
              </a:graphicData>
            </a:graphic>
          </wp:inline>
        </w:drawing>
      </w:r>
    </w:p>
    <w:p w14:paraId="611FC261" w14:textId="651F5716" w:rsidR="00462909" w:rsidRDefault="00462909" w:rsidP="009851C1">
      <w:r>
        <w:t>The data is stored into a type of table called a timetable. This table is special because it allows users to be able to store data corresponding to a specific data in time. To see what is held within a table we can check the properties of the table with the following command.</w:t>
      </w:r>
    </w:p>
    <w:p w14:paraId="1EDC8DB1" w14:textId="36400D86" w:rsidR="00462909" w:rsidRPr="00407D79" w:rsidRDefault="00591735" w:rsidP="00407D79">
      <w:pPr>
        <w:pStyle w:val="Code"/>
      </w:pPr>
      <w:proofErr w:type="spellStart"/>
      <w:r w:rsidRPr="00407D79">
        <w:t>Position</w:t>
      </w:r>
      <w:r w:rsidR="00462909" w:rsidRPr="00407D79">
        <w:t>.Properties</w:t>
      </w:r>
      <w:proofErr w:type="spellEnd"/>
    </w:p>
    <w:p w14:paraId="7C50ABDD" w14:textId="678C3EDF" w:rsidR="00462909" w:rsidRPr="00462909" w:rsidRDefault="00462909" w:rsidP="005C2BB2">
      <w:pPr>
        <w:ind w:firstLine="0"/>
        <w:jc w:val="center"/>
      </w:pPr>
      <w:r>
        <w:rPr>
          <w:noProof/>
        </w:rPr>
        <w:drawing>
          <wp:inline distT="0" distB="0" distL="0" distR="0" wp14:anchorId="0A54DA4A" wp14:editId="3ED3A857">
            <wp:extent cx="4270572" cy="1963972"/>
            <wp:effectExtent l="0" t="0" r="0" b="0"/>
            <wp:docPr id="218" name="Picture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354765" cy="2002691"/>
                    </a:xfrm>
                    <a:prstGeom prst="rect">
                      <a:avLst/>
                    </a:prstGeom>
                    <a:ln>
                      <a:noFill/>
                    </a:ln>
                  </pic:spPr>
                </pic:pic>
              </a:graphicData>
            </a:graphic>
          </wp:inline>
        </w:drawing>
      </w:r>
    </w:p>
    <w:p w14:paraId="66935137" w14:textId="28B17C5F" w:rsidR="00462909" w:rsidRDefault="00462909" w:rsidP="009851C1">
      <w:r>
        <w:lastRenderedPageBreak/>
        <w:t>From this we see two important qualities held in the table. The first being the Variables which is the data that we collected.</w:t>
      </w:r>
      <w:r w:rsidR="00591735">
        <w:t xml:space="preserve"> If we want to extract </w:t>
      </w:r>
      <w:r w:rsidR="0051592B">
        <w:t>all</w:t>
      </w:r>
      <w:r w:rsidR="00591735">
        <w:t xml:space="preserve"> these variables and store it into a 2D array we can use the same dot notation.</w:t>
      </w:r>
      <w:r w:rsidR="0051592B">
        <w:t xml:space="preserve"> </w:t>
      </w:r>
    </w:p>
    <w:p w14:paraId="0A760ADA" w14:textId="446C11C8" w:rsidR="00407D79" w:rsidRDefault="00591735" w:rsidP="00E61828">
      <w:pPr>
        <w:pStyle w:val="Code"/>
      </w:pPr>
      <w:proofErr w:type="spellStart"/>
      <w:r>
        <w:t>posVariables</w:t>
      </w:r>
      <w:proofErr w:type="spellEnd"/>
      <w:r>
        <w:t xml:space="preserve"> = </w:t>
      </w:r>
      <w:proofErr w:type="spellStart"/>
      <w:r>
        <w:t>Position.Variables</w:t>
      </w:r>
      <w:proofErr w:type="spellEnd"/>
      <w:r>
        <w:t>;</w:t>
      </w:r>
    </w:p>
    <w:p w14:paraId="5326AAE0" w14:textId="1F3D370F" w:rsidR="00462909" w:rsidRDefault="00591735" w:rsidP="009851C1">
      <w:r>
        <w:t xml:space="preserve">This might not be the most efficient way to extract the data however because we may only want one of these variables. </w:t>
      </w:r>
      <w:r w:rsidR="00407D79">
        <w:t>We can specify a specific variable in the same way just used.</w:t>
      </w:r>
    </w:p>
    <w:p w14:paraId="4C1F5D50" w14:textId="3F7A46FA" w:rsidR="0051592B" w:rsidRDefault="0051592B" w:rsidP="00407D79">
      <w:pPr>
        <w:pStyle w:val="Code"/>
      </w:pPr>
      <w:proofErr w:type="spellStart"/>
      <w:r>
        <w:t>latitudeData</w:t>
      </w:r>
      <w:proofErr w:type="spellEnd"/>
      <w:r>
        <w:t xml:space="preserve"> = </w:t>
      </w:r>
      <w:proofErr w:type="spellStart"/>
      <w:r w:rsidR="00407D79" w:rsidRPr="00407D79">
        <w:t>Position.latitude</w:t>
      </w:r>
      <w:proofErr w:type="spellEnd"/>
      <w:r w:rsidR="00407D79" w:rsidRPr="00407D79">
        <w:t>;</w:t>
      </w:r>
    </w:p>
    <w:p w14:paraId="2E61AF1A" w14:textId="63EA5407" w:rsidR="00591735" w:rsidRDefault="00407D79" w:rsidP="009851C1">
      <w:r>
        <w:t xml:space="preserve">To specify a specific range within this data we can use the same notation that we would with arrays (parenthesis) as seen below. The problem with doing this is that this will create a timetable of this specific range. </w:t>
      </w:r>
    </w:p>
    <w:p w14:paraId="2FA66B0F" w14:textId="40A299BA" w:rsidR="00407D79" w:rsidRDefault="00407D79" w:rsidP="00C665C7">
      <w:pPr>
        <w:ind w:firstLine="0"/>
        <w:jc w:val="center"/>
      </w:pPr>
      <w:r>
        <w:rPr>
          <w:noProof/>
        </w:rPr>
        <w:drawing>
          <wp:inline distT="0" distB="0" distL="0" distR="0" wp14:anchorId="38F03DDA" wp14:editId="32C449B8">
            <wp:extent cx="5044583" cy="2417196"/>
            <wp:effectExtent l="0" t="0" r="3810" b="2540"/>
            <wp:docPr id="219" name="Picture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058814" cy="2424015"/>
                    </a:xfrm>
                    <a:prstGeom prst="rect">
                      <a:avLst/>
                    </a:prstGeom>
                  </pic:spPr>
                </pic:pic>
              </a:graphicData>
            </a:graphic>
          </wp:inline>
        </w:drawing>
      </w:r>
    </w:p>
    <w:p w14:paraId="64E62906" w14:textId="22250E51" w:rsidR="00407D79" w:rsidRDefault="00407D79" w:rsidP="009851C1">
      <w:r>
        <w:t>To extract data as an array we must use the curly braces</w:t>
      </w:r>
      <w:r w:rsidR="00E61828">
        <w:t xml:space="preserve"> as such</w:t>
      </w:r>
      <w:r>
        <w:t>.</w:t>
      </w:r>
    </w:p>
    <w:p w14:paraId="015F2C84" w14:textId="1BD6500B" w:rsidR="00407D79" w:rsidRPr="00591735" w:rsidRDefault="00407D79" w:rsidP="00C665C7">
      <w:pPr>
        <w:ind w:firstLine="0"/>
        <w:jc w:val="center"/>
      </w:pPr>
      <w:r>
        <w:rPr>
          <w:noProof/>
        </w:rPr>
        <w:drawing>
          <wp:inline distT="0" distB="0" distL="0" distR="0" wp14:anchorId="07C97CE2" wp14:editId="57C89722">
            <wp:extent cx="4523809" cy="2057143"/>
            <wp:effectExtent l="0" t="0" r="0" b="635"/>
            <wp:docPr id="220" name="Picture 2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23809" cy="2057143"/>
                    </a:xfrm>
                    <a:prstGeom prst="rect">
                      <a:avLst/>
                    </a:prstGeom>
                  </pic:spPr>
                </pic:pic>
              </a:graphicData>
            </a:graphic>
          </wp:inline>
        </w:drawing>
      </w:r>
    </w:p>
    <w:p w14:paraId="0E36E12A" w14:textId="3C9FA26B" w:rsidR="009851C1" w:rsidRDefault="009851C1" w:rsidP="009851C1">
      <w:r>
        <w:rPr>
          <w:b/>
        </w:rPr>
        <w:t xml:space="preserve">Note: </w:t>
      </w:r>
      <w:r>
        <w:t xml:space="preserve">Sometimes the data given can be long ugly numbers. The best way to adjust all the numbers in your script is by using the </w:t>
      </w:r>
      <w:hyperlink r:id="rId47" w:history="1">
        <w:r w:rsidRPr="003E141D">
          <w:rPr>
            <w:rStyle w:val="Hyperlink"/>
          </w:rPr>
          <w:t>format command</w:t>
        </w:r>
      </w:hyperlink>
      <w:r>
        <w:t>.</w:t>
      </w:r>
    </w:p>
    <w:p w14:paraId="0F8246A5" w14:textId="788F0B46" w:rsidR="00A07B61" w:rsidRPr="00A07B61" w:rsidRDefault="00A07B61" w:rsidP="00462909">
      <w:pPr>
        <w:ind w:firstLine="0"/>
      </w:pPr>
    </w:p>
    <w:p w14:paraId="4403ECB5" w14:textId="2C5BE2D7" w:rsidR="001071C6" w:rsidRDefault="00E61828" w:rsidP="001071C6">
      <w:r>
        <w:t>A</w:t>
      </w:r>
      <w:r w:rsidR="00D75E2B">
        <w:t>s</w:t>
      </w:r>
      <w:r>
        <w:t xml:space="preserve"> mentioned earlier, the timetable has another important piece of information that is indicated in the name. That is the time at which each one of these data points is taken. These values are stored within a data type which stores the year, month, day, hour all the way down to the milliseconds.</w:t>
      </w:r>
      <w:r w:rsidR="00C665C7">
        <w:t xml:space="preserve"> To extract this </w:t>
      </w:r>
      <w:r w:rsidR="00CE46E9">
        <w:t>information,</w:t>
      </w:r>
      <w:r w:rsidR="00C665C7">
        <w:t xml:space="preserve"> we pull the timestamp information.</w:t>
      </w:r>
    </w:p>
    <w:p w14:paraId="03594511" w14:textId="4C736AF8" w:rsidR="008F257E" w:rsidRDefault="008F257E" w:rsidP="008F257E">
      <w:pPr>
        <w:pStyle w:val="Code"/>
      </w:pPr>
      <w:proofErr w:type="spellStart"/>
      <w:r>
        <w:t>positionTime</w:t>
      </w:r>
      <w:proofErr w:type="spellEnd"/>
      <w:r>
        <w:t xml:space="preserve"> = </w:t>
      </w:r>
      <w:proofErr w:type="spellStart"/>
      <w:r>
        <w:t>Position.Timestamp</w:t>
      </w:r>
      <w:proofErr w:type="spellEnd"/>
      <w:r>
        <w:t>;</w:t>
      </w:r>
    </w:p>
    <w:p w14:paraId="1B7818D7" w14:textId="1624A567" w:rsidR="0086644D" w:rsidRDefault="0086644D" w:rsidP="008F257E">
      <w:r>
        <w:t>To</w:t>
      </w:r>
      <w:r w:rsidR="00C665C7">
        <w:t xml:space="preserve"> plot the data against time we will need to convert this data type. One of the better ways to plot this data may be to plot it against time in seconds. </w:t>
      </w:r>
      <w:r>
        <w:t xml:space="preserve">The issue with this time information that we just stored is that </w:t>
      </w:r>
      <w:r w:rsidR="008F257E">
        <w:t>it contains complete date and time information.</w:t>
      </w:r>
      <w:r>
        <w:t xml:space="preserve"> To convert this </w:t>
      </w:r>
      <w:r w:rsidR="008F257E">
        <w:t xml:space="preserve">datetime </w:t>
      </w:r>
      <w:r>
        <w:t xml:space="preserve">array </w:t>
      </w:r>
      <w:r w:rsidR="008F257E">
        <w:t xml:space="preserve">we have </w:t>
      </w:r>
      <w:proofErr w:type="gramStart"/>
      <w:r w:rsidR="008F257E">
        <w:t>provide</w:t>
      </w:r>
      <w:proofErr w:type="gramEnd"/>
      <w:r w:rsidR="008F257E">
        <w:t xml:space="preserve"> a function within the competition files that will return an array of elapsed time since the first reading was taken</w:t>
      </w:r>
      <w:r>
        <w:t>. To use it make sure the function file is within the same folder (or path) that your script is in. You can call this function in the following way.</w:t>
      </w:r>
    </w:p>
    <w:p w14:paraId="5835DC01" w14:textId="3DFDAE22" w:rsidR="00C665C7" w:rsidRPr="001071C6" w:rsidRDefault="008F257E" w:rsidP="0086644D">
      <w:pPr>
        <w:pStyle w:val="Code"/>
      </w:pPr>
      <w:proofErr w:type="spellStart"/>
      <w:r>
        <w:t>positionTime</w:t>
      </w:r>
      <w:proofErr w:type="spellEnd"/>
      <w:r w:rsidR="00D11169">
        <w:t xml:space="preserve"> = </w:t>
      </w:r>
      <w:proofErr w:type="spellStart"/>
      <w:r w:rsidR="00D11169">
        <w:t>timeEla</w:t>
      </w:r>
      <w:r w:rsidR="0086644D" w:rsidRPr="0086644D">
        <w:t>p</w:t>
      </w:r>
      <w:r w:rsidR="00D11169">
        <w:t>s</w:t>
      </w:r>
      <w:r w:rsidR="0086644D" w:rsidRPr="0086644D">
        <w:t>ed</w:t>
      </w:r>
      <w:proofErr w:type="spellEnd"/>
      <w:r w:rsidR="0086644D" w:rsidRPr="0086644D">
        <w:t>(</w:t>
      </w:r>
      <w:proofErr w:type="spellStart"/>
      <w:r w:rsidR="0086644D" w:rsidRPr="0086644D">
        <w:t>pos</w:t>
      </w:r>
      <w:r>
        <w:t>ition</w:t>
      </w:r>
      <w:r w:rsidR="0086644D" w:rsidRPr="0086644D">
        <w:t>Time</w:t>
      </w:r>
      <w:proofErr w:type="spellEnd"/>
      <w:r w:rsidR="0086644D" w:rsidRPr="0086644D">
        <w:t>)</w:t>
      </w:r>
    </w:p>
    <w:p w14:paraId="34794F39" w14:textId="6B5F9595" w:rsidR="00BE709B" w:rsidRDefault="00510612" w:rsidP="001071C6">
      <w:pPr>
        <w:pStyle w:val="Heading1"/>
      </w:pPr>
      <w:bookmarkStart w:id="21" w:name="_Toc524504357"/>
      <w:r>
        <w:t>Developing Your Model</w:t>
      </w:r>
      <w:bookmarkEnd w:id="21"/>
    </w:p>
    <w:p w14:paraId="655617EB" w14:textId="531E499D" w:rsidR="00083F4B" w:rsidRDefault="00083F4B" w:rsidP="0092201F">
      <w:r>
        <w:t xml:space="preserve">Now that we have </w:t>
      </w:r>
      <w:proofErr w:type="gramStart"/>
      <w:r>
        <w:t>data</w:t>
      </w:r>
      <w:proofErr w:type="gramEnd"/>
      <w:r>
        <w:t xml:space="preserve"> we need to do something with it. This section will take you through making a model to convert </w:t>
      </w:r>
      <w:r w:rsidR="00674C4C">
        <w:t>GPS data to steps taken</w:t>
      </w:r>
      <w:r>
        <w:t xml:space="preserve">. Remember </w:t>
      </w:r>
      <w:r w:rsidRPr="00083F4B">
        <w:rPr>
          <w:b/>
        </w:rPr>
        <w:t>this is an example</w:t>
      </w:r>
      <w:r>
        <w:t xml:space="preserve"> and </w:t>
      </w:r>
      <w:r w:rsidR="00BC5A8F">
        <w:t>should only be used to help guide you to making your own model</w:t>
      </w:r>
      <w:r>
        <w:t>. And wh</w:t>
      </w:r>
      <w:r w:rsidR="00674C4C">
        <w:t xml:space="preserve">ile this is how we calculate steps taken </w:t>
      </w:r>
      <w:r>
        <w:t xml:space="preserve">there </w:t>
      </w:r>
      <w:r w:rsidR="00865F02">
        <w:t>are</w:t>
      </w:r>
      <w:r>
        <w:t xml:space="preserve"> many other ways to do the same thing and we encourage that you try other ways to solve this same problem.</w:t>
      </w:r>
    </w:p>
    <w:p w14:paraId="4D912E4D" w14:textId="77777777" w:rsidR="00BC5A8F" w:rsidRDefault="001071C6" w:rsidP="0042282D">
      <w:pPr>
        <w:pStyle w:val="Heading2"/>
      </w:pPr>
      <w:bookmarkStart w:id="22" w:name="_Toc524504358"/>
      <w:r>
        <w:t>Example: Counting Steps</w:t>
      </w:r>
      <w:bookmarkEnd w:id="22"/>
    </w:p>
    <w:p w14:paraId="17420058" w14:textId="65FA4760" w:rsidR="00B104CC" w:rsidRDefault="00083F4B" w:rsidP="0092201F">
      <w:r>
        <w:t xml:space="preserve">Let’s say that you wanted to track the </w:t>
      </w:r>
      <w:r w:rsidR="00F55404">
        <w:t>number</w:t>
      </w:r>
      <w:r>
        <w:t xml:space="preserve"> of steps taken. One way that this can be done is by </w:t>
      </w:r>
      <w:r w:rsidR="00997351">
        <w:t xml:space="preserve">calculating </w:t>
      </w:r>
      <w:r>
        <w:t>the total distance traveled and then dividing it by your stride</w:t>
      </w:r>
      <w:r w:rsidR="00BE709B">
        <w:t xml:space="preserve"> length</w:t>
      </w:r>
      <w:r>
        <w:t>. This works because stride is the distance take</w:t>
      </w:r>
      <w:r w:rsidR="00865F02">
        <w:t>n for one step so if we look at</w:t>
      </w:r>
      <w:r>
        <w:t xml:space="preserve"> the units they cancel out as seen below.</w:t>
      </w:r>
    </w:p>
    <w:p w14:paraId="198FF260" w14:textId="1E4F07D7" w:rsidR="00083F4B" w:rsidRPr="00B104CC" w:rsidRDefault="00563C17" w:rsidP="0092201F">
      <m:oMathPara>
        <m:oMath>
          <m:f>
            <m:fPr>
              <m:ctrlPr>
                <w:rPr>
                  <w:rFonts w:ascii="Cambria Math" w:hAnsi="Cambria Math"/>
                </w:rPr>
              </m:ctrlPr>
            </m:fPr>
            <m:num>
              <m:r>
                <w:rPr>
                  <w:rFonts w:ascii="Cambria Math" w:hAnsi="Cambria Math"/>
                </w:rPr>
                <m:t>totalDistance</m:t>
              </m:r>
              <m:r>
                <m:rPr>
                  <m:sty m:val="p"/>
                </m:rPr>
                <w:rPr>
                  <w:rFonts w:ascii="Cambria Math" w:hAnsi="Cambria Math"/>
                </w:rPr>
                <m:t>(</m:t>
              </m:r>
              <m:r>
                <w:rPr>
                  <w:rFonts w:ascii="Cambria Math" w:hAnsi="Cambria Math"/>
                </w:rPr>
                <m:t>ft</m:t>
              </m:r>
              <m:r>
                <m:rPr>
                  <m:sty m:val="p"/>
                </m:rPr>
                <w:rPr>
                  <w:rFonts w:ascii="Cambria Math" w:hAnsi="Cambria Math"/>
                </w:rPr>
                <m:t>)</m:t>
              </m:r>
            </m:num>
            <m:den>
              <m:r>
                <w:rPr>
                  <w:rFonts w:ascii="Cambria Math" w:hAnsi="Cambria Math"/>
                </w:rPr>
                <m:t>stride</m:t>
              </m:r>
              <m:r>
                <m:rPr>
                  <m:sty m:val="p"/>
                </m:rPr>
                <w:rPr>
                  <w:rFonts w:ascii="Cambria Math" w:hAnsi="Cambria Math"/>
                </w:rPr>
                <m:t xml:space="preserve"> (</m:t>
              </m:r>
              <m:f>
                <m:fPr>
                  <m:ctrlPr>
                    <w:rPr>
                      <w:rFonts w:ascii="Cambria Math" w:hAnsi="Cambria Math"/>
                    </w:rPr>
                  </m:ctrlPr>
                </m:fPr>
                <m:num>
                  <m:r>
                    <w:rPr>
                      <w:rFonts w:ascii="Cambria Math" w:hAnsi="Cambria Math"/>
                    </w:rPr>
                    <m:t>ft</m:t>
                  </m:r>
                </m:num>
                <m:den>
                  <m:r>
                    <w:rPr>
                      <w:rFonts w:ascii="Cambria Math" w:hAnsi="Cambria Math"/>
                    </w:rPr>
                    <m:t>step</m:t>
                  </m:r>
                </m:den>
              </m:f>
              <m:r>
                <m:rPr>
                  <m:sty m:val="p"/>
                </m:rPr>
                <w:rPr>
                  <w:rFonts w:ascii="Cambria Math" w:hAnsi="Cambria Math"/>
                </w:rPr>
                <m:t>)</m:t>
              </m:r>
            </m:den>
          </m:f>
          <m:r>
            <m:rPr>
              <m:sty m:val="p"/>
            </m:rPr>
            <w:rPr>
              <w:rFonts w:ascii="Cambria Math" w:hAnsi="Cambria Math"/>
            </w:rPr>
            <m:t>=</m:t>
          </m:r>
          <m:f>
            <m:fPr>
              <m:ctrlPr>
                <w:rPr>
                  <w:rFonts w:ascii="Cambria Math" w:hAnsi="Cambria Math"/>
                </w:rPr>
              </m:ctrlPr>
            </m:fPr>
            <m:num>
              <m:r>
                <w:rPr>
                  <w:rFonts w:ascii="Cambria Math" w:hAnsi="Cambria Math"/>
                </w:rPr>
                <m:t>ft</m:t>
              </m:r>
            </m:num>
            <m:den>
              <m:r>
                <w:rPr>
                  <w:rFonts w:ascii="Cambria Math" w:hAnsi="Cambria Math"/>
                </w:rPr>
                <m:t>ft</m:t>
              </m:r>
              <m:r>
                <m:rPr>
                  <m:sty m:val="p"/>
                </m:rPr>
                <w:rPr>
                  <w:rFonts w:ascii="Cambria Math" w:hAnsi="Cambria Math"/>
                </w:rPr>
                <m:t>/</m:t>
              </m:r>
              <m:r>
                <w:rPr>
                  <w:rFonts w:ascii="Cambria Math" w:hAnsi="Cambria Math"/>
                </w:rPr>
                <m:t>step</m:t>
              </m:r>
            </m:den>
          </m:f>
          <m:r>
            <m:rPr>
              <m:sty m:val="p"/>
            </m:rPr>
            <w:rPr>
              <w:rFonts w:ascii="Cambria Math" w:hAnsi="Cambria Math"/>
            </w:rPr>
            <m:t>=</m:t>
          </m:r>
          <m:r>
            <w:rPr>
              <w:rFonts w:ascii="Cambria Math" w:hAnsi="Cambria Math"/>
            </w:rPr>
            <m:t>ft</m:t>
          </m:r>
          <m:r>
            <m:rPr>
              <m:sty m:val="p"/>
            </m:rPr>
            <w:rPr>
              <w:rFonts w:ascii="Cambria Math" w:hAnsi="Cambria Math"/>
            </w:rPr>
            <m:t>*</m:t>
          </m:r>
          <m:f>
            <m:fPr>
              <m:ctrlPr>
                <w:rPr>
                  <w:rFonts w:ascii="Cambria Math" w:hAnsi="Cambria Math"/>
                </w:rPr>
              </m:ctrlPr>
            </m:fPr>
            <m:num>
              <m:r>
                <w:rPr>
                  <w:rFonts w:ascii="Cambria Math" w:hAnsi="Cambria Math"/>
                </w:rPr>
                <m:t>step</m:t>
              </m:r>
            </m:num>
            <m:den>
              <m:r>
                <w:rPr>
                  <w:rFonts w:ascii="Cambria Math" w:hAnsi="Cambria Math"/>
                </w:rPr>
                <m:t>ft</m:t>
              </m:r>
            </m:den>
          </m:f>
          <m:r>
            <m:rPr>
              <m:sty m:val="p"/>
            </m:rPr>
            <w:rPr>
              <w:rFonts w:ascii="Cambria Math" w:hAnsi="Cambria Math"/>
            </w:rPr>
            <m:t>=</m:t>
          </m:r>
          <m:r>
            <w:rPr>
              <w:rFonts w:ascii="Cambria Math" w:hAnsi="Cambria Math"/>
            </w:rPr>
            <m:t>steps</m:t>
          </m:r>
        </m:oMath>
      </m:oMathPara>
    </w:p>
    <w:p w14:paraId="1222B1A3" w14:textId="1E2B3A41" w:rsidR="00D538B6" w:rsidRDefault="008B45CE" w:rsidP="0092201F">
      <w:r>
        <w:rPr>
          <w:noProof/>
        </w:rPr>
        <w:lastRenderedPageBreak/>
        <w:drawing>
          <wp:anchor distT="0" distB="0" distL="114300" distR="114300" simplePos="0" relativeHeight="251713536" behindDoc="0" locked="0" layoutInCell="1" allowOverlap="1" wp14:anchorId="259352CC" wp14:editId="6573F111">
            <wp:simplePos x="0" y="0"/>
            <wp:positionH relativeFrom="column">
              <wp:posOffset>594995</wp:posOffset>
            </wp:positionH>
            <wp:positionV relativeFrom="paragraph">
              <wp:posOffset>1731645</wp:posOffset>
            </wp:positionV>
            <wp:extent cx="4813300" cy="3013710"/>
            <wp:effectExtent l="0" t="0" r="6350" b="0"/>
            <wp:wrapTopAndBottom/>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4813300" cy="3013710"/>
                    </a:xfrm>
                    <a:prstGeom prst="rect">
                      <a:avLst/>
                    </a:prstGeom>
                  </pic:spPr>
                </pic:pic>
              </a:graphicData>
            </a:graphic>
            <wp14:sizeRelH relativeFrom="margin">
              <wp14:pctWidth>0</wp14:pctWidth>
            </wp14:sizeRelH>
            <wp14:sizeRelV relativeFrom="margin">
              <wp14:pctHeight>0</wp14:pctHeight>
            </wp14:sizeRelV>
          </wp:anchor>
        </w:drawing>
      </w:r>
      <w:r w:rsidR="003755F2">
        <w:t>Now</w:t>
      </w:r>
      <w:r w:rsidR="00674C4C">
        <w:t xml:space="preserve"> that we have an equation, the next step is to solve it </w:t>
      </w:r>
      <w:r w:rsidR="00D75E2B">
        <w:t xml:space="preserve">in </w:t>
      </w:r>
      <w:r w:rsidR="00674C4C">
        <w:t>MATLAB</w:t>
      </w:r>
      <w:r w:rsidR="00D538B6">
        <w:t>. The first step is to get the total d</w:t>
      </w:r>
      <w:r w:rsidR="00674C4C">
        <w:t>istance traveled which is done using data</w:t>
      </w:r>
      <w:r w:rsidR="00D538B6">
        <w:t xml:space="preserve"> from your GPS location or the latitude and longitude sensor data. One way that we can solve this is by looking at your </w:t>
      </w:r>
      <w:r w:rsidR="00663BE5">
        <w:t>start</w:t>
      </w:r>
      <w:r w:rsidR="00D538B6">
        <w:t xml:space="preserve"> location </w:t>
      </w:r>
      <w:r w:rsidR="00663BE5">
        <w:t>and end</w:t>
      </w:r>
      <w:r w:rsidR="00D538B6">
        <w:t xml:space="preserve"> location and calculating the distance between those points. </w:t>
      </w:r>
      <w:r w:rsidR="006C6369">
        <w:t>If we did that with the figure below the distance traveled would be 300ft because the start and end position is 3 squares apart</w:t>
      </w:r>
      <w:r w:rsidR="00D538B6">
        <w:t xml:space="preserve">. </w:t>
      </w:r>
      <w:r w:rsidR="006C6369">
        <w:t xml:space="preserve">We can see that the person traveled much further than this </w:t>
      </w:r>
      <w:r w:rsidR="009C6F22">
        <w:t>however,</w:t>
      </w:r>
      <w:r w:rsidR="006C6369">
        <w:t xml:space="preserve"> so we must calculate the distance along the path using each data point</w:t>
      </w:r>
      <w:r w:rsidR="00D538B6">
        <w:t xml:space="preserve">. </w:t>
      </w:r>
      <w:r w:rsidR="00663BE5">
        <w:t>In doing this the person below would’ve traveled 1500ft which is a large difference from the 300ft first calculated.</w:t>
      </w:r>
    </w:p>
    <w:p w14:paraId="30476DC3" w14:textId="677B4E2A" w:rsidR="00997351" w:rsidRDefault="00997351" w:rsidP="0092201F"/>
    <w:p w14:paraId="71D5F6DD" w14:textId="2B6DDF7A" w:rsidR="00B54FCC" w:rsidRDefault="00B54FCC" w:rsidP="0092201F">
      <w:r>
        <w:t xml:space="preserve">Now it’s time to solve this in MATLAB. </w:t>
      </w:r>
      <w:r w:rsidR="00663BE5">
        <w:t xml:space="preserve">In this example, latitude and longitude have been stored into variable names </w:t>
      </w:r>
      <w:proofErr w:type="spellStart"/>
      <w:r w:rsidR="00663BE5">
        <w:rPr>
          <w:i/>
        </w:rPr>
        <w:t>lat</w:t>
      </w:r>
      <w:proofErr w:type="spellEnd"/>
      <w:r w:rsidR="00663BE5">
        <w:t xml:space="preserve"> and </w:t>
      </w:r>
      <w:proofErr w:type="spellStart"/>
      <w:r w:rsidR="00663BE5">
        <w:rPr>
          <w:i/>
        </w:rPr>
        <w:t>lon</w:t>
      </w:r>
      <w:proofErr w:type="spellEnd"/>
      <w:r w:rsidR="00663BE5">
        <w:t xml:space="preserve"> respectively.</w:t>
      </w:r>
      <w:r>
        <w:t xml:space="preserve"> </w:t>
      </w:r>
      <w:r w:rsidR="00663BE5">
        <w:t xml:space="preserve">The first step is to declare a couple of </w:t>
      </w:r>
      <w:r w:rsidR="00EE2FB6">
        <w:t>variables</w:t>
      </w:r>
      <w:r>
        <w:t xml:space="preserve">. The first will be the circumference of the earth in miles. The next </w:t>
      </w:r>
      <w:r w:rsidR="00663BE5">
        <w:t>variable is</w:t>
      </w:r>
      <w:r>
        <w:t xml:space="preserve"> the total distance traveled</w:t>
      </w:r>
      <w:r w:rsidR="00663BE5">
        <w:t xml:space="preserve"> which will be set</w:t>
      </w:r>
      <w:r>
        <w:t xml:space="preserve"> to zero for now and explain</w:t>
      </w:r>
      <w:r w:rsidR="00663BE5">
        <w:t>ed</w:t>
      </w:r>
      <w:r>
        <w:t xml:space="preserve"> why later.</w:t>
      </w:r>
    </w:p>
    <w:p w14:paraId="13F7B489" w14:textId="6DDCC3D7" w:rsidR="00B54FCC" w:rsidRDefault="00B54FCC" w:rsidP="00407D79">
      <w:pPr>
        <w:pStyle w:val="Code"/>
      </w:pPr>
      <w:proofErr w:type="spellStart"/>
      <w:r>
        <w:t>earthCirc</w:t>
      </w:r>
      <w:proofErr w:type="spellEnd"/>
      <w:r>
        <w:t xml:space="preserve"> = 24901;</w:t>
      </w:r>
    </w:p>
    <w:p w14:paraId="49520A96" w14:textId="6E55D7D0" w:rsidR="00B54FCC" w:rsidRDefault="00B54FCC" w:rsidP="00407D79">
      <w:pPr>
        <w:pStyle w:val="Code"/>
      </w:pPr>
      <w:proofErr w:type="spellStart"/>
      <w:r>
        <w:t>tot</w:t>
      </w:r>
      <w:r w:rsidR="00865F02">
        <w:t>al</w:t>
      </w:r>
      <w:r>
        <w:t>dis</w:t>
      </w:r>
      <w:proofErr w:type="spellEnd"/>
      <w:r>
        <w:t xml:space="preserve"> = 0;</w:t>
      </w:r>
    </w:p>
    <w:p w14:paraId="636211B6" w14:textId="47346EF0" w:rsidR="00D538B6" w:rsidRDefault="00B54FCC" w:rsidP="0092201F">
      <w:r>
        <w:t xml:space="preserve"> To solve this </w:t>
      </w:r>
      <w:r w:rsidR="00663BE5">
        <w:t>problem, calculations will have to be repeated</w:t>
      </w:r>
      <w:r>
        <w:t xml:space="preserve"> several times in a loop. Because of this we us</w:t>
      </w:r>
      <w:r w:rsidR="00F55404">
        <w:t>e a function called a for loop</w:t>
      </w:r>
      <w:r w:rsidR="00663BE5">
        <w:t xml:space="preserve"> which</w:t>
      </w:r>
      <w:r>
        <w:t xml:space="preserve"> will repeat </w:t>
      </w:r>
      <w:r w:rsidR="00101992" w:rsidRPr="00101992">
        <w:rPr>
          <w:u w:val="single"/>
        </w:rPr>
        <w:t>for</w:t>
      </w:r>
      <w:r w:rsidR="00101992">
        <w:t xml:space="preserve"> a </w:t>
      </w:r>
      <w:r w:rsidR="00663BE5">
        <w:t>specified</w:t>
      </w:r>
      <w:r w:rsidR="00101992">
        <w:t xml:space="preserve"> amount of times. In this case</w:t>
      </w:r>
      <w:r w:rsidR="00663BE5">
        <w:t>, we</w:t>
      </w:r>
      <w:r w:rsidR="00101992">
        <w:t xml:space="preserve"> want to have it run until the end of our vector of data. </w:t>
      </w:r>
      <w:r w:rsidR="00663BE5">
        <w:t>T</w:t>
      </w:r>
      <w:r w:rsidR="00101992">
        <w:t>he ‘length’ command</w:t>
      </w:r>
      <w:r w:rsidR="00663BE5">
        <w:t xml:space="preserve"> can be used to determine the number of elements in a vector and therefore how many times we need to run the loop</w:t>
      </w:r>
      <w:r w:rsidR="00101992">
        <w:t>. In this method</w:t>
      </w:r>
      <w:r w:rsidR="000363DF">
        <w:t xml:space="preserve"> </w:t>
      </w:r>
      <w:r w:rsidR="00101992">
        <w:t xml:space="preserve">both </w:t>
      </w:r>
      <w:r w:rsidR="000363DF">
        <w:t>one</w:t>
      </w:r>
      <w:r w:rsidR="00101992">
        <w:t xml:space="preserve"> position and the next position</w:t>
      </w:r>
      <w:r w:rsidR="000363DF">
        <w:t xml:space="preserve"> are used</w:t>
      </w:r>
      <w:r w:rsidR="00101992">
        <w:t xml:space="preserve"> at the same time. Because of this we need to stop one before the end of the vector as seen below.</w:t>
      </w:r>
    </w:p>
    <w:p w14:paraId="73D3F80E" w14:textId="71AFAACC" w:rsidR="00101992" w:rsidRDefault="00101992" w:rsidP="00407D79">
      <w:pPr>
        <w:pStyle w:val="Code"/>
      </w:pPr>
      <w:r>
        <w:lastRenderedPageBreak/>
        <w:t xml:space="preserve">for </w:t>
      </w:r>
      <w:proofErr w:type="spellStart"/>
      <w:r>
        <w:t>i</w:t>
      </w:r>
      <w:proofErr w:type="spellEnd"/>
      <w:r>
        <w:t xml:space="preserve"> = 1: (length(</w:t>
      </w:r>
      <w:proofErr w:type="spellStart"/>
      <w:r>
        <w:t>lat</w:t>
      </w:r>
      <w:proofErr w:type="spellEnd"/>
      <w:r>
        <w:t>)-1)</w:t>
      </w:r>
    </w:p>
    <w:p w14:paraId="47E3D306" w14:textId="07279AA0" w:rsidR="00101992" w:rsidRDefault="000363DF" w:rsidP="0092201F">
      <w:r>
        <w:t xml:space="preserve">Now we </w:t>
      </w:r>
      <w:r w:rsidR="00101992">
        <w:t>save the first position and the second position into variables. We wil</w:t>
      </w:r>
      <w:r w:rsidR="00865F02">
        <w:t xml:space="preserve">l do this using the variable </w:t>
      </w:r>
      <w:proofErr w:type="spellStart"/>
      <w:r w:rsidR="00865F02" w:rsidRPr="00865F02">
        <w:rPr>
          <w:i/>
        </w:rPr>
        <w:t>i</w:t>
      </w:r>
      <w:proofErr w:type="spellEnd"/>
      <w:r w:rsidR="00101992">
        <w:t xml:space="preserve"> from above. This variable is a vector from 1 to the end of our latitude vector</w:t>
      </w:r>
      <w:r>
        <w:t xml:space="preserve"> which can be used to index the latitude and longitude vectors</w:t>
      </w:r>
      <w:r w:rsidR="003025B6">
        <w:t>.</w:t>
      </w:r>
    </w:p>
    <w:p w14:paraId="279EFEA1" w14:textId="48DBE2B2" w:rsidR="003025B6" w:rsidRDefault="003025B6" w:rsidP="00407D79">
      <w:pPr>
        <w:pStyle w:val="Code"/>
        <w:rPr>
          <w:sz w:val="24"/>
          <w:szCs w:val="24"/>
        </w:rPr>
      </w:pPr>
      <w:r>
        <w:t xml:space="preserve">lat1 = </w:t>
      </w:r>
      <w:proofErr w:type="spellStart"/>
      <w:r>
        <w:t>lat</w:t>
      </w:r>
      <w:proofErr w:type="spellEnd"/>
      <w:r>
        <w:t>(</w:t>
      </w:r>
      <w:proofErr w:type="spellStart"/>
      <w:r>
        <w:t>i</w:t>
      </w:r>
      <w:proofErr w:type="spellEnd"/>
      <w:r w:rsidR="00865F02">
        <w:t xml:space="preserve">); </w:t>
      </w:r>
      <w:r w:rsidR="00865F02">
        <w:tab/>
        <w:t>%This represents the first latitude</w:t>
      </w:r>
    </w:p>
    <w:p w14:paraId="199B2FCF" w14:textId="3F786AFB" w:rsidR="003025B6" w:rsidRDefault="00865F02" w:rsidP="00407D79">
      <w:pPr>
        <w:pStyle w:val="Code"/>
        <w:rPr>
          <w:sz w:val="24"/>
          <w:szCs w:val="24"/>
        </w:rPr>
      </w:pPr>
      <w:r>
        <w:t xml:space="preserve">lat2 = </w:t>
      </w:r>
      <w:proofErr w:type="spellStart"/>
      <w:r>
        <w:t>lat</w:t>
      </w:r>
      <w:proofErr w:type="spellEnd"/>
      <w:r>
        <w:t>(i+1)</w:t>
      </w:r>
      <w:r w:rsidR="003025B6">
        <w:t>;</w:t>
      </w:r>
      <w:r>
        <w:tab/>
        <w:t>%This will be the second latitude</w:t>
      </w:r>
    </w:p>
    <w:p w14:paraId="7185D4B3" w14:textId="2E8FACD3" w:rsidR="003025B6" w:rsidRDefault="003025B6" w:rsidP="00407D79">
      <w:pPr>
        <w:pStyle w:val="Code"/>
        <w:rPr>
          <w:sz w:val="24"/>
          <w:szCs w:val="24"/>
        </w:rPr>
      </w:pPr>
      <w:r>
        <w:t xml:space="preserve">lon1 = </w:t>
      </w:r>
      <w:proofErr w:type="spellStart"/>
      <w:r>
        <w:t>lon</w:t>
      </w:r>
      <w:proofErr w:type="spellEnd"/>
      <w:r>
        <w:t>(</w:t>
      </w:r>
      <w:proofErr w:type="spellStart"/>
      <w:r>
        <w:t>i</w:t>
      </w:r>
      <w:proofErr w:type="spellEnd"/>
      <w:r>
        <w:t>);</w:t>
      </w:r>
    </w:p>
    <w:p w14:paraId="363DDDF0" w14:textId="7E7B57E5" w:rsidR="003025B6" w:rsidRDefault="003025B6" w:rsidP="00407D79">
      <w:pPr>
        <w:pStyle w:val="Code"/>
        <w:rPr>
          <w:sz w:val="24"/>
          <w:szCs w:val="24"/>
        </w:rPr>
      </w:pPr>
      <w:r>
        <w:t xml:space="preserve">lon2 = </w:t>
      </w:r>
      <w:proofErr w:type="spellStart"/>
      <w:r>
        <w:t>lon</w:t>
      </w:r>
      <w:proofErr w:type="spellEnd"/>
      <w:r>
        <w:t>(i+1);</w:t>
      </w:r>
    </w:p>
    <w:p w14:paraId="0164942E" w14:textId="6049DBA5" w:rsidR="003025B6" w:rsidRDefault="003025B6" w:rsidP="0092201F">
      <w:r>
        <w:t>Thankfully for us MATLAB has a command to solve for distance given latitude and longitude. This will give us the difference in degrees which we will then turn into length by creati</w:t>
      </w:r>
      <w:r w:rsidR="000363DF">
        <w:t>ng equivalent fractions as such.</w:t>
      </w:r>
    </w:p>
    <w:p w14:paraId="7A5B7D93" w14:textId="061DF585" w:rsidR="003025B6" w:rsidRPr="003025B6" w:rsidRDefault="00563C17" w:rsidP="0092201F">
      <w:pPr>
        <w:rPr>
          <w:rFonts w:eastAsiaTheme="minorEastAsia"/>
        </w:rPr>
      </w:pPr>
      <m:oMathPara>
        <m:oMath>
          <m:f>
            <m:fPr>
              <m:ctrlPr>
                <w:rPr>
                  <w:rFonts w:ascii="Cambria Math" w:hAnsi="Cambria Math"/>
                </w:rPr>
              </m:ctrlPr>
            </m:fPr>
            <m:num>
              <m:r>
                <w:rPr>
                  <w:rFonts w:ascii="Cambria Math" w:hAnsi="Cambria Math"/>
                </w:rPr>
                <m:t>traveledDistance</m:t>
              </m:r>
            </m:num>
            <m:den>
              <m:r>
                <w:rPr>
                  <w:rFonts w:ascii="Cambria Math" w:hAnsi="Cambria Math"/>
                </w:rPr>
                <m:t>Eart</m:t>
              </m:r>
              <m:sSup>
                <m:sSupPr>
                  <m:ctrlPr>
                    <w:rPr>
                      <w:rFonts w:ascii="Cambria Math" w:hAnsi="Cambria Math"/>
                    </w:rPr>
                  </m:ctrlPr>
                </m:sSupPr>
                <m:e>
                  <m:r>
                    <w:rPr>
                      <w:rFonts w:ascii="Cambria Math" w:hAnsi="Cambria Math"/>
                    </w:rPr>
                    <m:t>h</m:t>
                  </m:r>
                </m:e>
                <m:sup>
                  <m:r>
                    <m:rPr>
                      <m:sty m:val="p"/>
                    </m:rPr>
                    <w:rPr>
                      <w:rFonts w:ascii="Cambria Math" w:hAnsi="Cambria Math"/>
                    </w:rPr>
                    <m:t>'</m:t>
                  </m:r>
                </m:sup>
              </m:sSup>
              <m:r>
                <w:rPr>
                  <w:rFonts w:ascii="Cambria Math" w:hAnsi="Cambria Math"/>
                </w:rPr>
                <m:t>sCircumference</m:t>
              </m:r>
            </m:den>
          </m:f>
          <m:r>
            <m:rPr>
              <m:sty m:val="p"/>
            </m:rPr>
            <w:rPr>
              <w:rFonts w:ascii="Cambria Math" w:hAnsi="Cambria Math"/>
            </w:rPr>
            <m:t>=</m:t>
          </m:r>
          <m:f>
            <m:fPr>
              <m:ctrlPr>
                <w:rPr>
                  <w:rFonts w:ascii="Cambria Math" w:hAnsi="Cambria Math"/>
                </w:rPr>
              </m:ctrlPr>
            </m:fPr>
            <m:num>
              <m:r>
                <w:rPr>
                  <w:rFonts w:ascii="Cambria Math" w:hAnsi="Cambria Math"/>
                </w:rPr>
                <m:t>degreesTraveled</m:t>
              </m:r>
            </m:num>
            <m:den>
              <m:r>
                <w:rPr>
                  <w:rFonts w:ascii="Cambria Math" w:hAnsi="Cambria Math"/>
                </w:rPr>
                <m:t>earth</m:t>
              </m:r>
              <m:r>
                <m:rPr>
                  <m:sty m:val="p"/>
                </m:rPr>
                <w:rPr>
                  <w:rFonts w:ascii="Cambria Math" w:hAnsi="Cambria Math"/>
                </w:rPr>
                <m:t>'</m:t>
              </m:r>
              <m:r>
                <w:rPr>
                  <w:rFonts w:ascii="Cambria Math" w:hAnsi="Cambria Math"/>
                </w:rPr>
                <m:t>sDegrees</m:t>
              </m:r>
            </m:den>
          </m:f>
        </m:oMath>
      </m:oMathPara>
    </w:p>
    <w:p w14:paraId="46609D19" w14:textId="5FF18697" w:rsidR="003025B6" w:rsidRDefault="003025B6" w:rsidP="0092201F">
      <w:r>
        <w:t>From this</w:t>
      </w:r>
      <w:r w:rsidR="00865F02">
        <w:t xml:space="preserve"> we solve for </w:t>
      </w:r>
      <w:proofErr w:type="spellStart"/>
      <w:r w:rsidR="00865F02" w:rsidRPr="00865F02">
        <w:rPr>
          <w:i/>
        </w:rPr>
        <w:t>traveledDistance</w:t>
      </w:r>
      <w:proofErr w:type="spellEnd"/>
      <w:r>
        <w:t>. We will use 3</w:t>
      </w:r>
      <w:r w:rsidR="00865F02">
        <w:t xml:space="preserve">60 for </w:t>
      </w:r>
      <w:proofErr w:type="spellStart"/>
      <w:r w:rsidRPr="00865F02">
        <w:rPr>
          <w:i/>
        </w:rPr>
        <w:t>earth’sDegrees</w:t>
      </w:r>
      <w:proofErr w:type="spellEnd"/>
      <w:r>
        <w:t xml:space="preserve"> because that is the total number of degrees in a circle. While the earth is not a perfect circle this will still be a good estimation</w:t>
      </w:r>
    </w:p>
    <w:p w14:paraId="3CB0DB41" w14:textId="20A0EAC8" w:rsidR="003025B6" w:rsidRDefault="003025B6" w:rsidP="00407D79">
      <w:pPr>
        <w:pStyle w:val="Code"/>
        <w:rPr>
          <w:sz w:val="24"/>
          <w:szCs w:val="24"/>
        </w:rPr>
      </w:pPr>
      <w:r>
        <w:t xml:space="preserve">diff = </w:t>
      </w:r>
      <w:proofErr w:type="gramStart"/>
      <w:r>
        <w:t>distance(</w:t>
      </w:r>
      <w:proofErr w:type="gramEnd"/>
      <w:r>
        <w:t>lat1,</w:t>
      </w:r>
      <w:r w:rsidR="00865F02">
        <w:t xml:space="preserve"> </w:t>
      </w:r>
      <w:r>
        <w:t>lon</w:t>
      </w:r>
      <w:r w:rsidR="00865F02">
        <w:t>1, lat2, lon2</w:t>
      </w:r>
      <w:r>
        <w:t>);</w:t>
      </w:r>
    </w:p>
    <w:p w14:paraId="67D81DC2" w14:textId="1B5067C1" w:rsidR="003025B6" w:rsidRDefault="003025B6" w:rsidP="00407D79">
      <w:pPr>
        <w:pStyle w:val="Code"/>
        <w:rPr>
          <w:sz w:val="24"/>
          <w:szCs w:val="24"/>
        </w:rPr>
      </w:pPr>
      <w:r>
        <w:t>dis = (diff/</w:t>
      </w:r>
      <w:proofErr w:type="gramStart"/>
      <w:r w:rsidR="00865F02">
        <w:t>360)*</w:t>
      </w:r>
      <w:proofErr w:type="spellStart"/>
      <w:proofErr w:type="gramEnd"/>
      <w:r>
        <w:t>earthCirc</w:t>
      </w:r>
      <w:proofErr w:type="spellEnd"/>
      <w:r>
        <w:t>;</w:t>
      </w:r>
    </w:p>
    <w:p w14:paraId="41E4CE96" w14:textId="0CDFC935" w:rsidR="003025B6" w:rsidRDefault="003025B6" w:rsidP="0092201F">
      <w:r>
        <w:t xml:space="preserve">Now we add up the distance and store it into the total distance variable. </w:t>
      </w:r>
      <w:r w:rsidR="000A203F">
        <w:t xml:space="preserve">What this code will do is take the previous total distance and add the distance just calculated onto it. </w:t>
      </w:r>
      <w:r w:rsidR="00997351">
        <w:t>We</w:t>
      </w:r>
      <w:r w:rsidR="000A203F">
        <w:t xml:space="preserve"> declare the variable before the loop so that we could use it on the first i</w:t>
      </w:r>
      <w:r w:rsidR="000363DF">
        <w:t>teration of the loop. With this w</w:t>
      </w:r>
      <w:r w:rsidR="000A203F">
        <w:t>e’ve calculated everything that we needed to</w:t>
      </w:r>
      <w:r w:rsidR="000363DF">
        <w:t xml:space="preserve"> within</w:t>
      </w:r>
      <w:r w:rsidR="00C27205">
        <w:t xml:space="preserve"> the</w:t>
      </w:r>
      <w:r w:rsidR="000363DF">
        <w:t xml:space="preserve"> for</w:t>
      </w:r>
      <w:r w:rsidR="00C27205">
        <w:t xml:space="preserve"> loop</w:t>
      </w:r>
      <w:r w:rsidR="000363DF">
        <w:t xml:space="preserve"> and</w:t>
      </w:r>
      <w:r w:rsidR="00C27205">
        <w:t xml:space="preserve"> must</w:t>
      </w:r>
      <w:r w:rsidR="000A203F">
        <w:t xml:space="preserve"> close the loop by using the </w:t>
      </w:r>
      <w:r w:rsidR="000A203F" w:rsidRPr="000363DF">
        <w:rPr>
          <w:i/>
        </w:rPr>
        <w:t>end</w:t>
      </w:r>
      <w:r w:rsidR="000A203F">
        <w:t xml:space="preserve"> command.</w:t>
      </w:r>
    </w:p>
    <w:p w14:paraId="68FA90D0" w14:textId="7DF52DA3" w:rsidR="003025B6" w:rsidRDefault="003025B6" w:rsidP="00407D79">
      <w:pPr>
        <w:pStyle w:val="Code"/>
        <w:rPr>
          <w:sz w:val="24"/>
          <w:szCs w:val="24"/>
        </w:rPr>
      </w:pPr>
      <w:proofErr w:type="spellStart"/>
      <w:r>
        <w:t>totaldis</w:t>
      </w:r>
      <w:proofErr w:type="spellEnd"/>
      <w:r>
        <w:t xml:space="preserve"> = </w:t>
      </w:r>
      <w:proofErr w:type="spellStart"/>
      <w:r>
        <w:t>totaldis</w:t>
      </w:r>
      <w:proofErr w:type="spellEnd"/>
      <w:r>
        <w:t xml:space="preserve"> +dis;</w:t>
      </w:r>
    </w:p>
    <w:p w14:paraId="02A888F4" w14:textId="49C546B5" w:rsidR="003025B6" w:rsidRDefault="000A203F" w:rsidP="00407D79">
      <w:pPr>
        <w:pStyle w:val="Code"/>
      </w:pPr>
      <w:r>
        <w:t>end</w:t>
      </w:r>
    </w:p>
    <w:p w14:paraId="7FD58B44" w14:textId="5B05FDDC" w:rsidR="003025B6" w:rsidRDefault="003025B6" w:rsidP="0092201F"/>
    <w:p w14:paraId="0FE8CE2C" w14:textId="5220B0FE" w:rsidR="000A203F" w:rsidRDefault="000A203F" w:rsidP="0092201F">
      <w:r>
        <w:t>From here</w:t>
      </w:r>
      <w:r w:rsidR="000363DF">
        <w:t>,</w:t>
      </w:r>
      <w:r>
        <w:t xml:space="preserve"> we </w:t>
      </w:r>
      <w:r w:rsidR="00C27205">
        <w:t>need</w:t>
      </w:r>
      <w:r>
        <w:t xml:space="preserve"> to </w:t>
      </w:r>
      <w:r w:rsidR="000363DF">
        <w:t>divide the</w:t>
      </w:r>
      <w:r>
        <w:t xml:space="preserve"> total distance traveled by the stride</w:t>
      </w:r>
      <w:r w:rsidR="000363DF">
        <w:t xml:space="preserve"> to get the steps taken</w:t>
      </w:r>
      <w:r>
        <w:t xml:space="preserve">. For this </w:t>
      </w:r>
      <w:r w:rsidR="00C27205">
        <w:t>example,</w:t>
      </w:r>
      <w:r>
        <w:t xml:space="preserve"> we will use the average stride of 2.5ft. Since the total distance traveled in </w:t>
      </w:r>
      <w:proofErr w:type="gramStart"/>
      <w:r>
        <w:t>miles</w:t>
      </w:r>
      <w:proofErr w:type="gramEnd"/>
      <w:r>
        <w:t xml:space="preserve"> we will have to convert this into feet. </w:t>
      </w:r>
    </w:p>
    <w:p w14:paraId="5EF21855" w14:textId="77777777" w:rsidR="000A203F" w:rsidRDefault="000A203F" w:rsidP="00407D79">
      <w:pPr>
        <w:pStyle w:val="Code"/>
        <w:rPr>
          <w:sz w:val="24"/>
          <w:szCs w:val="24"/>
        </w:rPr>
      </w:pPr>
      <w:r>
        <w:t>stride = 2.5;</w:t>
      </w:r>
    </w:p>
    <w:p w14:paraId="615F22C6" w14:textId="591359EA" w:rsidR="000A203F" w:rsidRDefault="000A203F" w:rsidP="00407D79">
      <w:pPr>
        <w:pStyle w:val="Code"/>
        <w:rPr>
          <w:sz w:val="24"/>
          <w:szCs w:val="24"/>
        </w:rPr>
      </w:pPr>
      <w:proofErr w:type="spellStart"/>
      <w:r>
        <w:t>totaldis_ft</w:t>
      </w:r>
      <w:proofErr w:type="spellEnd"/>
      <w:r>
        <w:t xml:space="preserve"> = </w:t>
      </w:r>
      <w:proofErr w:type="spellStart"/>
      <w:r>
        <w:t>totaldis</w:t>
      </w:r>
      <w:proofErr w:type="spellEnd"/>
      <w:r>
        <w:t>*5280;</w:t>
      </w:r>
      <w:r w:rsidR="00C27205">
        <w:tab/>
      </w:r>
    </w:p>
    <w:p w14:paraId="344919D7" w14:textId="7F73AD9C" w:rsidR="000A203F" w:rsidRDefault="000A203F" w:rsidP="00407D79">
      <w:pPr>
        <w:pStyle w:val="Code"/>
      </w:pPr>
      <w:r>
        <w:lastRenderedPageBreak/>
        <w:t xml:space="preserve">steps = </w:t>
      </w:r>
      <w:proofErr w:type="spellStart"/>
      <w:r>
        <w:t>totaldis_ft</w:t>
      </w:r>
      <w:proofErr w:type="spellEnd"/>
      <w:r>
        <w:t>/stride;</w:t>
      </w:r>
    </w:p>
    <w:p w14:paraId="1F49A057" w14:textId="7EC6FC96" w:rsidR="00C27205" w:rsidRDefault="00C27205" w:rsidP="00C27205">
      <w:r>
        <w:t>With that we have created a fitness tracker model</w:t>
      </w:r>
      <w:r w:rsidR="00997351">
        <w:t xml:space="preserve"> that counts steps</w:t>
      </w:r>
      <w:r>
        <w:t>. With this you have all the information to b</w:t>
      </w:r>
      <w:r w:rsidR="000363DF">
        <w:t>e able to create your own model!</w:t>
      </w:r>
    </w:p>
    <w:p w14:paraId="4D378446" w14:textId="170346CA" w:rsidR="000A203F" w:rsidRDefault="00C20850" w:rsidP="00C20850">
      <w:pPr>
        <w:pStyle w:val="Heading3"/>
      </w:pPr>
      <w:bookmarkStart w:id="23" w:name="_Toc524504359"/>
      <w:r>
        <w:t>Other useful functions</w:t>
      </w:r>
      <w:bookmarkEnd w:id="23"/>
    </w:p>
    <w:tbl>
      <w:tblPr>
        <w:tblStyle w:val="TableGrid"/>
        <w:tblW w:w="0" w:type="auto"/>
        <w:tblLook w:val="04A0" w:firstRow="1" w:lastRow="0" w:firstColumn="1" w:lastColumn="0" w:noHBand="0" w:noVBand="1"/>
      </w:tblPr>
      <w:tblGrid>
        <w:gridCol w:w="2245"/>
        <w:gridCol w:w="7105"/>
      </w:tblGrid>
      <w:tr w:rsidR="00C20850" w14:paraId="37CCCA29" w14:textId="77777777" w:rsidTr="00C20850">
        <w:tc>
          <w:tcPr>
            <w:tcW w:w="2245" w:type="dxa"/>
          </w:tcPr>
          <w:p w14:paraId="032C9C5D" w14:textId="72C02323" w:rsidR="00C20850" w:rsidRPr="00C20850" w:rsidRDefault="00C20850" w:rsidP="00C20850">
            <w:pPr>
              <w:ind w:firstLine="0"/>
              <w:jc w:val="center"/>
              <w:rPr>
                <w:b/>
              </w:rPr>
            </w:pPr>
            <w:r w:rsidRPr="00C20850">
              <w:rPr>
                <w:b/>
              </w:rPr>
              <w:t>Function</w:t>
            </w:r>
          </w:p>
        </w:tc>
        <w:tc>
          <w:tcPr>
            <w:tcW w:w="7105" w:type="dxa"/>
          </w:tcPr>
          <w:p w14:paraId="61774632" w14:textId="4DD9C962" w:rsidR="00C20850" w:rsidRPr="00C20850" w:rsidRDefault="00C20850" w:rsidP="00C20850">
            <w:pPr>
              <w:ind w:firstLine="0"/>
              <w:jc w:val="center"/>
              <w:rPr>
                <w:b/>
              </w:rPr>
            </w:pPr>
            <w:r w:rsidRPr="00C20850">
              <w:rPr>
                <w:b/>
              </w:rPr>
              <w:t>Use</w:t>
            </w:r>
          </w:p>
        </w:tc>
      </w:tr>
      <w:tr w:rsidR="00C20850" w14:paraId="129B80E9" w14:textId="77777777" w:rsidTr="00C20850">
        <w:tc>
          <w:tcPr>
            <w:tcW w:w="2245" w:type="dxa"/>
          </w:tcPr>
          <w:p w14:paraId="76DEC340" w14:textId="630CA3B4" w:rsidR="00C20850" w:rsidRDefault="00563C17" w:rsidP="00C20850">
            <w:pPr>
              <w:ind w:firstLine="0"/>
            </w:pPr>
            <w:hyperlink r:id="rId49" w:history="1">
              <w:r w:rsidR="00C20850" w:rsidRPr="00C20850">
                <w:rPr>
                  <w:rStyle w:val="Hyperlink"/>
                </w:rPr>
                <w:t>While loop</w:t>
              </w:r>
            </w:hyperlink>
          </w:p>
        </w:tc>
        <w:tc>
          <w:tcPr>
            <w:tcW w:w="7105" w:type="dxa"/>
          </w:tcPr>
          <w:p w14:paraId="5AF5611D" w14:textId="67299AA4" w:rsidR="00C20850" w:rsidRDefault="00C20850" w:rsidP="00C20850">
            <w:pPr>
              <w:ind w:firstLine="0"/>
            </w:pPr>
            <w:r>
              <w:t>Loop through code while a certain condition is true</w:t>
            </w:r>
          </w:p>
        </w:tc>
      </w:tr>
      <w:tr w:rsidR="00C20850" w14:paraId="721AB7FF" w14:textId="77777777" w:rsidTr="00C20850">
        <w:tc>
          <w:tcPr>
            <w:tcW w:w="2245" w:type="dxa"/>
          </w:tcPr>
          <w:p w14:paraId="72AD2948" w14:textId="736FABA0" w:rsidR="00C20850" w:rsidRDefault="00563C17" w:rsidP="00C20850">
            <w:pPr>
              <w:ind w:firstLine="0"/>
            </w:pPr>
            <w:hyperlink r:id="rId50" w:history="1">
              <w:r w:rsidR="00C20850" w:rsidRPr="00C20850">
                <w:rPr>
                  <w:rStyle w:val="Hyperlink"/>
                </w:rPr>
                <w:t>If statement</w:t>
              </w:r>
            </w:hyperlink>
          </w:p>
        </w:tc>
        <w:tc>
          <w:tcPr>
            <w:tcW w:w="7105" w:type="dxa"/>
          </w:tcPr>
          <w:p w14:paraId="7815A9A9" w14:textId="7C02B6F9" w:rsidR="00C20850" w:rsidRDefault="00C20850" w:rsidP="00C20850">
            <w:pPr>
              <w:ind w:firstLine="0"/>
            </w:pPr>
            <w:r>
              <w:t>Execute certain code when a condition is true</w:t>
            </w:r>
          </w:p>
        </w:tc>
      </w:tr>
      <w:tr w:rsidR="00C20850" w14:paraId="16EC26BB" w14:textId="77777777" w:rsidTr="00C20850">
        <w:tc>
          <w:tcPr>
            <w:tcW w:w="2245" w:type="dxa"/>
          </w:tcPr>
          <w:p w14:paraId="0611985E" w14:textId="4D299E9A" w:rsidR="00C20850" w:rsidRDefault="00563C17" w:rsidP="00C20850">
            <w:pPr>
              <w:ind w:firstLine="0"/>
            </w:pPr>
            <w:hyperlink r:id="rId51" w:history="1">
              <w:r w:rsidR="00C20850" w:rsidRPr="00C20850">
                <w:rPr>
                  <w:rStyle w:val="Hyperlink"/>
                </w:rPr>
                <w:t>Switch statement</w:t>
              </w:r>
            </w:hyperlink>
          </w:p>
        </w:tc>
        <w:tc>
          <w:tcPr>
            <w:tcW w:w="7105" w:type="dxa"/>
          </w:tcPr>
          <w:p w14:paraId="6C0F02D2" w14:textId="1B9B68DA" w:rsidR="00C20850" w:rsidRDefault="00C20850" w:rsidP="00C20850">
            <w:pPr>
              <w:ind w:firstLine="0"/>
            </w:pPr>
            <w:r>
              <w:t>Execute certain code depending on the value of a variable</w:t>
            </w:r>
          </w:p>
        </w:tc>
      </w:tr>
    </w:tbl>
    <w:p w14:paraId="52C0A7D2" w14:textId="77777777" w:rsidR="00C20850" w:rsidRPr="00C20850" w:rsidRDefault="00C20850" w:rsidP="00C20850"/>
    <w:p w14:paraId="63CCBA3B" w14:textId="48699F69" w:rsidR="00F524E6" w:rsidRDefault="00F524E6" w:rsidP="0092201F">
      <w:pPr>
        <w:pStyle w:val="Heading1"/>
      </w:pPr>
      <w:bookmarkStart w:id="24" w:name="_Toc524504360"/>
      <w:r>
        <w:t>Present Findings</w:t>
      </w:r>
      <w:bookmarkEnd w:id="24"/>
    </w:p>
    <w:p w14:paraId="50A38866" w14:textId="296C9230" w:rsidR="00510612" w:rsidRDefault="00084722" w:rsidP="0092201F">
      <w:pPr>
        <w:pStyle w:val="Heading2"/>
      </w:pPr>
      <w:bookmarkStart w:id="25" w:name="_Toc524504361"/>
      <w:r>
        <w:t>Creating Graphics</w:t>
      </w:r>
      <w:bookmarkEnd w:id="25"/>
    </w:p>
    <w:p w14:paraId="2CB48B45" w14:textId="0193F210" w:rsidR="00510612" w:rsidRDefault="00B6653E" w:rsidP="0092201F">
      <w:r>
        <w:t xml:space="preserve">There </w:t>
      </w:r>
      <w:r w:rsidR="001636D6">
        <w:t>are</w:t>
      </w:r>
      <w:r>
        <w:t xml:space="preserve"> many ways in which you can </w:t>
      </w:r>
      <w:r w:rsidR="00B7705C">
        <w:t xml:space="preserve">visualize </w:t>
      </w:r>
      <w:r>
        <w:t xml:space="preserve">data in MATLAB. Say we wanted to </w:t>
      </w:r>
      <w:r w:rsidR="00084722">
        <w:t>graph</w:t>
      </w:r>
      <w:r>
        <w:t xml:space="preserve"> the acceleration data that we took earlier. We </w:t>
      </w:r>
      <w:r w:rsidR="00C27205">
        <w:t>can</w:t>
      </w:r>
      <w:r>
        <w:t xml:space="preserve"> do this using the plot command. The only problem with this comma</w:t>
      </w:r>
      <w:r w:rsidR="0039435F">
        <w:t>nd is if you wanted to plot the X,</w:t>
      </w:r>
      <w:r w:rsidR="001636D6">
        <w:t xml:space="preserve"> </w:t>
      </w:r>
      <w:r w:rsidR="0039435F">
        <w:t xml:space="preserve">Y and Z data on the same graph </w:t>
      </w:r>
      <w:r w:rsidR="000363DF">
        <w:t>the code can be</w:t>
      </w:r>
      <w:r w:rsidR="0039435F">
        <w:t xml:space="preserve"> messy</w:t>
      </w:r>
      <w:r w:rsidR="000363DF">
        <w:t xml:space="preserve"> in one line</w:t>
      </w:r>
      <w:r w:rsidR="0039435F">
        <w:t xml:space="preserve">. </w:t>
      </w:r>
      <w:r w:rsidR="00A64138">
        <w:t>Because</w:t>
      </w:r>
      <w:r w:rsidR="0039435F">
        <w:t xml:space="preserve"> of this we use the hold on command</w:t>
      </w:r>
      <w:r w:rsidR="000363DF">
        <w:t xml:space="preserve"> to continuously plot on </w:t>
      </w:r>
      <w:r w:rsidR="00EE2FB6">
        <w:t>the</w:t>
      </w:r>
      <w:r w:rsidR="000363DF">
        <w:t xml:space="preserve"> same graph. </w:t>
      </w:r>
    </w:p>
    <w:p w14:paraId="3F1007A3" w14:textId="35359F57" w:rsidR="0039435F" w:rsidRDefault="006C6369" w:rsidP="00407D79">
      <w:pPr>
        <w:pStyle w:val="Code"/>
      </w:pPr>
      <w:r>
        <w:t>plot(</w:t>
      </w:r>
      <w:proofErr w:type="spellStart"/>
      <w:proofErr w:type="gramStart"/>
      <w:r>
        <w:t>t,Xacc</w:t>
      </w:r>
      <w:proofErr w:type="spellEnd"/>
      <w:proofErr w:type="gramEnd"/>
      <w:r w:rsidR="0039435F">
        <w:t>);</w:t>
      </w:r>
    </w:p>
    <w:p w14:paraId="7E794A69" w14:textId="03581C7F" w:rsidR="0039435F" w:rsidRDefault="0039435F" w:rsidP="00407D79">
      <w:pPr>
        <w:pStyle w:val="Code"/>
      </w:pPr>
      <w:r>
        <w:t>hold on;</w:t>
      </w:r>
    </w:p>
    <w:p w14:paraId="4F42CC46" w14:textId="265604CA" w:rsidR="00510612" w:rsidRDefault="002120C4" w:rsidP="00407D79">
      <w:pPr>
        <w:pStyle w:val="Code"/>
      </w:pPr>
      <w:r>
        <w:rPr>
          <w:noProof/>
        </w:rPr>
        <w:drawing>
          <wp:anchor distT="0" distB="0" distL="114300" distR="114300" simplePos="0" relativeHeight="251680768" behindDoc="1" locked="0" layoutInCell="1" allowOverlap="1" wp14:anchorId="15A8DE16" wp14:editId="2BF3F3C4">
            <wp:simplePos x="0" y="0"/>
            <wp:positionH relativeFrom="margin">
              <wp:posOffset>4161790</wp:posOffset>
            </wp:positionH>
            <wp:positionV relativeFrom="paragraph">
              <wp:posOffset>52070</wp:posOffset>
            </wp:positionV>
            <wp:extent cx="1783080" cy="1509395"/>
            <wp:effectExtent l="0" t="0" r="7620" b="0"/>
            <wp:wrapTight wrapText="bothSides">
              <wp:wrapPolygon edited="0">
                <wp:start x="0" y="0"/>
                <wp:lineTo x="0" y="21264"/>
                <wp:lineTo x="21462" y="21264"/>
                <wp:lineTo x="21462"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783080" cy="1509395"/>
                    </a:xfrm>
                    <a:prstGeom prst="rect">
                      <a:avLst/>
                    </a:prstGeom>
                  </pic:spPr>
                </pic:pic>
              </a:graphicData>
            </a:graphic>
            <wp14:sizeRelH relativeFrom="margin">
              <wp14:pctWidth>0</wp14:pctWidth>
            </wp14:sizeRelH>
            <wp14:sizeRelV relativeFrom="margin">
              <wp14:pctHeight>0</wp14:pctHeight>
            </wp14:sizeRelV>
          </wp:anchor>
        </w:drawing>
      </w:r>
      <w:r w:rsidR="000363DF">
        <w:t>p</w:t>
      </w:r>
      <w:r w:rsidR="0039435F">
        <w:t>lot(</w:t>
      </w:r>
      <w:proofErr w:type="spellStart"/>
      <w:proofErr w:type="gramStart"/>
      <w:r w:rsidR="006C6369">
        <w:t>t,</w:t>
      </w:r>
      <w:r w:rsidR="0039435F">
        <w:t>Yacc</w:t>
      </w:r>
      <w:proofErr w:type="spellEnd"/>
      <w:proofErr w:type="gramEnd"/>
      <w:r w:rsidR="0039435F">
        <w:t>);</w:t>
      </w:r>
      <w:r w:rsidR="0039435F" w:rsidRPr="0039435F">
        <w:rPr>
          <w:noProof/>
        </w:rPr>
        <w:t xml:space="preserve"> </w:t>
      </w:r>
    </w:p>
    <w:p w14:paraId="5ECA34F5" w14:textId="70F6795E" w:rsidR="0039435F" w:rsidRDefault="006C6369" w:rsidP="00137857">
      <w:pPr>
        <w:pStyle w:val="Code"/>
      </w:pPr>
      <w:r>
        <w:t>plot(</w:t>
      </w:r>
      <w:proofErr w:type="spellStart"/>
      <w:proofErr w:type="gramStart"/>
      <w:r>
        <w:t>t,Zacc</w:t>
      </w:r>
      <w:proofErr w:type="spellEnd"/>
      <w:proofErr w:type="gramEnd"/>
      <w:r w:rsidR="001636D6">
        <w:t>);</w:t>
      </w:r>
    </w:p>
    <w:p w14:paraId="0FDDC024" w14:textId="171BBD3D" w:rsidR="0039435F" w:rsidRDefault="0039435F" w:rsidP="0092201F">
      <w:r>
        <w:t>The graph to the right shows the graph that we just made. While there is nothing wrong with this graph it is very hard to read</w:t>
      </w:r>
      <w:r w:rsidR="00607C6B">
        <w:t xml:space="preserve"> if you don’t know what this data is for</w:t>
      </w:r>
      <w:r>
        <w:t xml:space="preserve">. </w:t>
      </w:r>
      <w:r w:rsidR="00607C6B">
        <w:t xml:space="preserve">We need to make this graph more detailed by differentiating the lines, adding axis labels and adding a title. </w:t>
      </w:r>
      <w:r w:rsidR="000363DF">
        <w:t>This is done</w:t>
      </w:r>
      <w:r w:rsidR="00607C6B">
        <w:t xml:space="preserve"> with the following commands.</w:t>
      </w:r>
    </w:p>
    <w:p w14:paraId="72FBEC7B" w14:textId="458471A4" w:rsidR="00607C6B" w:rsidRDefault="00607C6B" w:rsidP="00407D79">
      <w:pPr>
        <w:pStyle w:val="Code"/>
      </w:pPr>
      <w:proofErr w:type="gramStart"/>
      <w:r>
        <w:t>legend</w:t>
      </w:r>
      <w:r w:rsidR="00E5719F">
        <w:t>(</w:t>
      </w:r>
      <w:proofErr w:type="gramEnd"/>
      <w:r w:rsidR="00E5719F">
        <w:t xml:space="preserve">‘X </w:t>
      </w:r>
      <w:proofErr w:type="spellStart"/>
      <w:r w:rsidR="00E5719F">
        <w:t>Acceleration’,’Y</w:t>
      </w:r>
      <w:proofErr w:type="spellEnd"/>
      <w:r w:rsidR="00E5719F">
        <w:t xml:space="preserve"> </w:t>
      </w:r>
      <w:proofErr w:type="spellStart"/>
      <w:r w:rsidR="00E5719F">
        <w:t>Acceleration’,’Z</w:t>
      </w:r>
      <w:proofErr w:type="spellEnd"/>
      <w:r w:rsidR="00E5719F">
        <w:t xml:space="preserve"> </w:t>
      </w:r>
      <w:proofErr w:type="spellStart"/>
      <w:r w:rsidR="00E5719F">
        <w:t>Aceeleration</w:t>
      </w:r>
      <w:proofErr w:type="spellEnd"/>
      <w:r w:rsidR="00E5719F">
        <w:t>’)</w:t>
      </w:r>
      <w:r>
        <w:t>;</w:t>
      </w:r>
    </w:p>
    <w:p w14:paraId="45AC311B" w14:textId="72C84F0B" w:rsidR="00607C6B" w:rsidRDefault="00E5719F" w:rsidP="00407D79">
      <w:pPr>
        <w:pStyle w:val="Code"/>
      </w:pPr>
      <w:proofErr w:type="spellStart"/>
      <w:proofErr w:type="gramStart"/>
      <w:r>
        <w:t>xlabel</w:t>
      </w:r>
      <w:proofErr w:type="spellEnd"/>
      <w:r>
        <w:t>(</w:t>
      </w:r>
      <w:proofErr w:type="gramEnd"/>
      <w:r>
        <w:t>‘Time (s)’)</w:t>
      </w:r>
    </w:p>
    <w:p w14:paraId="79E4AD8D" w14:textId="614EFE7B" w:rsidR="00607C6B" w:rsidRDefault="00E5719F" w:rsidP="00407D79">
      <w:pPr>
        <w:pStyle w:val="Code"/>
      </w:pPr>
      <w:proofErr w:type="spellStart"/>
      <w:proofErr w:type="gramStart"/>
      <w:r>
        <w:t>ylabel</w:t>
      </w:r>
      <w:proofErr w:type="spellEnd"/>
      <w:r>
        <w:t>(</w:t>
      </w:r>
      <w:proofErr w:type="gramEnd"/>
      <w:r>
        <w:t>‘Acceleration (m/s^2)’)</w:t>
      </w:r>
      <w:r w:rsidR="00607C6B">
        <w:t>;</w:t>
      </w:r>
    </w:p>
    <w:p w14:paraId="54E2E4C5" w14:textId="58E97AF3" w:rsidR="00607C6B" w:rsidRDefault="009C6F22" w:rsidP="00407D79">
      <w:pPr>
        <w:pStyle w:val="Code"/>
      </w:pPr>
      <w:r>
        <w:rPr>
          <w:noProof/>
        </w:rPr>
        <w:lastRenderedPageBreak/>
        <w:drawing>
          <wp:anchor distT="0" distB="0" distL="114300" distR="114300" simplePos="0" relativeHeight="251681792" behindDoc="1" locked="0" layoutInCell="1" allowOverlap="1" wp14:anchorId="1FAC4E57" wp14:editId="659376A4">
            <wp:simplePos x="0" y="0"/>
            <wp:positionH relativeFrom="margin">
              <wp:posOffset>4059555</wp:posOffset>
            </wp:positionH>
            <wp:positionV relativeFrom="paragraph">
              <wp:posOffset>13335</wp:posOffset>
            </wp:positionV>
            <wp:extent cx="1870710" cy="1542415"/>
            <wp:effectExtent l="0" t="0" r="0" b="635"/>
            <wp:wrapTight wrapText="bothSides">
              <wp:wrapPolygon edited="0">
                <wp:start x="0" y="0"/>
                <wp:lineTo x="0" y="21342"/>
                <wp:lineTo x="21336" y="21342"/>
                <wp:lineTo x="2133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70710" cy="15424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5719F">
        <w:t>title(</w:t>
      </w:r>
      <w:proofErr w:type="gramEnd"/>
      <w:r w:rsidR="00E5719F">
        <w:t>‘Acceleration Data Vs. Time’)</w:t>
      </w:r>
      <w:r w:rsidR="00607C6B">
        <w:t>;</w:t>
      </w:r>
    </w:p>
    <w:p w14:paraId="6CD333A4" w14:textId="66DA1F23" w:rsidR="00607C6B" w:rsidRDefault="00607C6B" w:rsidP="0092201F"/>
    <w:p w14:paraId="30A978D9" w14:textId="225402D9" w:rsidR="00607C6B" w:rsidRDefault="00E5719F" w:rsidP="0092201F">
      <w:r>
        <w:t xml:space="preserve">Now the graph is presentable. There is just one more thing that we </w:t>
      </w:r>
      <w:r w:rsidR="00A64138">
        <w:t>must</w:t>
      </w:r>
      <w:r>
        <w:t xml:space="preserve"> add </w:t>
      </w:r>
      <w:r w:rsidR="000363DF">
        <w:t>to</w:t>
      </w:r>
      <w:r>
        <w:t xml:space="preserve"> the code and that is </w:t>
      </w:r>
      <w:r w:rsidRPr="000363DF">
        <w:rPr>
          <w:i/>
        </w:rPr>
        <w:t>hold</w:t>
      </w:r>
      <w:r w:rsidR="000363DF" w:rsidRPr="000363DF">
        <w:rPr>
          <w:i/>
        </w:rPr>
        <w:t xml:space="preserve"> off</w:t>
      </w:r>
      <w:r>
        <w:t xml:space="preserve">. We </w:t>
      </w:r>
      <w:r w:rsidR="00A64138">
        <w:t>need</w:t>
      </w:r>
      <w:r>
        <w:t xml:space="preserve"> to turn it off or else everything we try to plot will appear on this graph. </w:t>
      </w:r>
    </w:p>
    <w:p w14:paraId="4147DB29" w14:textId="54886122" w:rsidR="00E5719F" w:rsidRDefault="00E5719F" w:rsidP="009C6F22">
      <w:pPr>
        <w:pStyle w:val="Code"/>
      </w:pPr>
      <w:r>
        <w:t>hold off</w:t>
      </w:r>
    </w:p>
    <w:p w14:paraId="5E1872F8" w14:textId="0A351DB8" w:rsidR="009851C1" w:rsidRDefault="009851C1" w:rsidP="009851C1">
      <w:r>
        <w:rPr>
          <w:b/>
        </w:rPr>
        <w:t>Note:</w:t>
      </w:r>
      <w:r>
        <w:t xml:space="preserve"> Each sensor takes readings at different intervals. For example, if you were to log data with both the position and acceleration sensors on the acceleration log will have a lot more values since acceleration changes quickly. Because of this there will be more time values for this log. </w:t>
      </w:r>
      <w:r w:rsidRPr="009851C1">
        <w:rPr>
          <w:u w:val="single"/>
        </w:rPr>
        <w:t>When plotting be sure to use the right time log</w:t>
      </w:r>
    </w:p>
    <w:p w14:paraId="2D537F7D" w14:textId="6E5E9B91" w:rsidR="00A64138" w:rsidRDefault="00D205C6" w:rsidP="002120C4">
      <w:pPr>
        <w:pStyle w:val="Heading3"/>
      </w:pPr>
      <w:bookmarkStart w:id="26" w:name="_Toc524504362"/>
      <w:r>
        <w:t>O</w:t>
      </w:r>
      <w:r w:rsidR="00A64138">
        <w:t>ther Graphic tools available in MATLAB</w:t>
      </w:r>
      <w:bookmarkEnd w:id="26"/>
    </w:p>
    <w:tbl>
      <w:tblPr>
        <w:tblStyle w:val="TableGrid"/>
        <w:tblW w:w="0" w:type="auto"/>
        <w:tblLook w:val="04A0" w:firstRow="1" w:lastRow="0" w:firstColumn="1" w:lastColumn="0" w:noHBand="0" w:noVBand="1"/>
      </w:tblPr>
      <w:tblGrid>
        <w:gridCol w:w="3036"/>
        <w:gridCol w:w="3299"/>
        <w:gridCol w:w="3015"/>
      </w:tblGrid>
      <w:tr w:rsidR="00A64138" w14:paraId="252C66B6" w14:textId="77777777" w:rsidTr="00C27205">
        <w:trPr>
          <w:cantSplit/>
        </w:trPr>
        <w:tc>
          <w:tcPr>
            <w:tcW w:w="3116" w:type="dxa"/>
          </w:tcPr>
          <w:p w14:paraId="6C8351CC" w14:textId="77777777" w:rsidR="00A64138" w:rsidRPr="00A64138" w:rsidRDefault="00A64138" w:rsidP="00C27205">
            <w:pPr>
              <w:ind w:firstLine="0"/>
              <w:jc w:val="center"/>
            </w:pPr>
            <w:r w:rsidRPr="00A64138">
              <w:t>Histogram</w:t>
            </w:r>
          </w:p>
          <w:p w14:paraId="1229F077" w14:textId="51239C14" w:rsidR="00A64138" w:rsidRDefault="00A64138" w:rsidP="00C27205">
            <w:pPr>
              <w:ind w:firstLine="0"/>
              <w:jc w:val="center"/>
            </w:pPr>
            <w:r>
              <w:rPr>
                <w:noProof/>
              </w:rPr>
              <w:drawing>
                <wp:inline distT="0" distB="0" distL="0" distR="0" wp14:anchorId="5E27936A" wp14:editId="13C325F2">
                  <wp:extent cx="1733469" cy="1371600"/>
                  <wp:effectExtent l="0" t="0" r="63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1733469" cy="1371600"/>
                          </a:xfrm>
                          <a:prstGeom prst="rect">
                            <a:avLst/>
                          </a:prstGeom>
                        </pic:spPr>
                      </pic:pic>
                    </a:graphicData>
                  </a:graphic>
                </wp:inline>
              </w:drawing>
            </w:r>
          </w:p>
          <w:p w14:paraId="5E943609" w14:textId="3FBBF3E5" w:rsidR="00A64138" w:rsidRDefault="00A64138" w:rsidP="00137857">
            <w:pPr>
              <w:pStyle w:val="Code"/>
              <w:ind w:firstLine="0"/>
            </w:pPr>
            <w:r w:rsidRPr="00A64138">
              <w:rPr>
                <w:rStyle w:val="CodeChar"/>
              </w:rPr>
              <w:t>histogram(</w:t>
            </w:r>
            <w:r w:rsidR="00D6485D">
              <w:rPr>
                <w:rStyle w:val="CodeChar"/>
              </w:rPr>
              <w:t>X</w:t>
            </w:r>
            <w:r w:rsidRPr="00A64138">
              <w:rPr>
                <w:rStyle w:val="CodeChar"/>
              </w:rPr>
              <w:t>)</w:t>
            </w:r>
          </w:p>
        </w:tc>
        <w:tc>
          <w:tcPr>
            <w:tcW w:w="3117" w:type="dxa"/>
          </w:tcPr>
          <w:p w14:paraId="42BE43A8" w14:textId="1FB46052" w:rsidR="00A64138" w:rsidRDefault="00C46BB9" w:rsidP="00C27205">
            <w:pPr>
              <w:ind w:left="6" w:firstLine="6"/>
              <w:jc w:val="center"/>
            </w:pPr>
            <w:r>
              <w:t>Bar</w:t>
            </w:r>
          </w:p>
          <w:p w14:paraId="5D699296" w14:textId="5A591053" w:rsidR="00C46BB9" w:rsidRPr="00C46BB9" w:rsidRDefault="00C46BB9" w:rsidP="00C27205">
            <w:pPr>
              <w:ind w:left="6" w:firstLine="6"/>
              <w:jc w:val="center"/>
            </w:pPr>
            <w:r>
              <w:rPr>
                <w:noProof/>
              </w:rPr>
              <w:drawing>
                <wp:inline distT="0" distB="0" distL="0" distR="0" wp14:anchorId="25D42F20" wp14:editId="40936F82">
                  <wp:extent cx="1676401" cy="13716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676401" cy="1371600"/>
                          </a:xfrm>
                          <a:prstGeom prst="rect">
                            <a:avLst/>
                          </a:prstGeom>
                        </pic:spPr>
                      </pic:pic>
                    </a:graphicData>
                  </a:graphic>
                </wp:inline>
              </w:drawing>
            </w:r>
          </w:p>
          <w:p w14:paraId="76E9E3C3" w14:textId="192BFA2A" w:rsidR="00C46BB9" w:rsidRPr="00C46BB9" w:rsidRDefault="00D6485D" w:rsidP="00137857">
            <w:pPr>
              <w:pStyle w:val="Code"/>
              <w:ind w:left="0" w:firstLine="0"/>
              <w:jc w:val="center"/>
            </w:pPr>
            <w:r>
              <w:t>bar(X</w:t>
            </w:r>
            <w:r w:rsidR="00C46BB9">
              <w:t>)</w:t>
            </w:r>
          </w:p>
        </w:tc>
        <w:tc>
          <w:tcPr>
            <w:tcW w:w="3117" w:type="dxa"/>
          </w:tcPr>
          <w:p w14:paraId="50096435" w14:textId="77777777" w:rsidR="00C46BB9" w:rsidRDefault="00C46BB9" w:rsidP="00C27205">
            <w:pPr>
              <w:ind w:firstLine="0"/>
              <w:jc w:val="center"/>
            </w:pPr>
            <w:r>
              <w:t>Pie</w:t>
            </w:r>
          </w:p>
          <w:p w14:paraId="13561D99" w14:textId="77777777" w:rsidR="00C46BB9" w:rsidRPr="00C46BB9" w:rsidRDefault="00C46BB9" w:rsidP="00C27205">
            <w:pPr>
              <w:ind w:firstLine="0"/>
              <w:jc w:val="center"/>
            </w:pPr>
            <w:r>
              <w:rPr>
                <w:noProof/>
              </w:rPr>
              <w:drawing>
                <wp:inline distT="0" distB="0" distL="0" distR="0" wp14:anchorId="26CF68E8" wp14:editId="7329A9B6">
                  <wp:extent cx="1333675" cy="1371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333675" cy="1371600"/>
                          </a:xfrm>
                          <a:prstGeom prst="rect">
                            <a:avLst/>
                          </a:prstGeom>
                        </pic:spPr>
                      </pic:pic>
                    </a:graphicData>
                  </a:graphic>
                </wp:inline>
              </w:drawing>
            </w:r>
          </w:p>
          <w:p w14:paraId="05D3B0A5" w14:textId="3B9E9E72" w:rsidR="00A64138" w:rsidRPr="00C46BB9" w:rsidRDefault="00D6485D" w:rsidP="00137857">
            <w:pPr>
              <w:pStyle w:val="Code"/>
              <w:ind w:left="0" w:firstLine="0"/>
              <w:jc w:val="center"/>
            </w:pPr>
            <w:r>
              <w:t>pie(X</w:t>
            </w:r>
            <w:r w:rsidR="00C46BB9" w:rsidRPr="00C46BB9">
              <w:t>)</w:t>
            </w:r>
          </w:p>
        </w:tc>
      </w:tr>
      <w:tr w:rsidR="00C46BB9" w14:paraId="73EAF1CE" w14:textId="77777777" w:rsidTr="00C27205">
        <w:trPr>
          <w:cantSplit/>
        </w:trPr>
        <w:tc>
          <w:tcPr>
            <w:tcW w:w="3116" w:type="dxa"/>
          </w:tcPr>
          <w:p w14:paraId="0B9B3294" w14:textId="0D52C26A" w:rsidR="00C46BB9" w:rsidRPr="00A64138" w:rsidRDefault="00C46BB9" w:rsidP="00C27205">
            <w:pPr>
              <w:ind w:firstLine="0"/>
              <w:jc w:val="center"/>
            </w:pPr>
            <w:r>
              <w:t>Stairs</w:t>
            </w:r>
          </w:p>
          <w:p w14:paraId="5BF0126F" w14:textId="77777777" w:rsidR="00C46BB9" w:rsidRDefault="00C46BB9" w:rsidP="00C27205">
            <w:pPr>
              <w:ind w:firstLine="0"/>
              <w:jc w:val="center"/>
            </w:pPr>
            <w:r>
              <w:rPr>
                <w:noProof/>
              </w:rPr>
              <w:drawing>
                <wp:inline distT="0" distB="0" distL="0" distR="0" wp14:anchorId="3143DC0F" wp14:editId="2060A301">
                  <wp:extent cx="1726772" cy="1371600"/>
                  <wp:effectExtent l="0" t="0" r="6985"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1726772" cy="1371600"/>
                          </a:xfrm>
                          <a:prstGeom prst="rect">
                            <a:avLst/>
                          </a:prstGeom>
                        </pic:spPr>
                      </pic:pic>
                    </a:graphicData>
                  </a:graphic>
                </wp:inline>
              </w:drawing>
            </w:r>
          </w:p>
          <w:p w14:paraId="336D1382" w14:textId="6B436019" w:rsidR="00C46BB9" w:rsidRDefault="00D205C6" w:rsidP="00137857">
            <w:pPr>
              <w:pStyle w:val="Code"/>
              <w:ind w:left="0" w:firstLine="0"/>
              <w:jc w:val="center"/>
            </w:pPr>
            <w:r>
              <w:t>stairs</w:t>
            </w:r>
            <w:r>
              <w:rPr>
                <w:rStyle w:val="CodeChar"/>
                <w:rFonts w:eastAsiaTheme="minorHAnsi"/>
              </w:rPr>
              <w:t>(</w:t>
            </w:r>
            <w:proofErr w:type="gramStart"/>
            <w:r>
              <w:rPr>
                <w:rStyle w:val="CodeChar"/>
                <w:rFonts w:eastAsiaTheme="minorHAnsi"/>
              </w:rPr>
              <w:t>X,Y</w:t>
            </w:r>
            <w:proofErr w:type="gramEnd"/>
            <w:r w:rsidR="00C46BB9" w:rsidRPr="00A64138">
              <w:rPr>
                <w:rStyle w:val="CodeChar"/>
                <w:rFonts w:eastAsiaTheme="minorHAnsi"/>
              </w:rPr>
              <w:t>)</w:t>
            </w:r>
          </w:p>
        </w:tc>
        <w:tc>
          <w:tcPr>
            <w:tcW w:w="3117" w:type="dxa"/>
          </w:tcPr>
          <w:p w14:paraId="16E431BE" w14:textId="415024BB" w:rsidR="00C46BB9" w:rsidRDefault="00C46BB9" w:rsidP="00C27205">
            <w:pPr>
              <w:ind w:left="6" w:firstLine="6"/>
              <w:jc w:val="center"/>
            </w:pPr>
            <w:r>
              <w:t>Stem</w:t>
            </w:r>
          </w:p>
          <w:p w14:paraId="4B54FC6C" w14:textId="77777777" w:rsidR="00C46BB9" w:rsidRPr="00C46BB9" w:rsidRDefault="00C46BB9" w:rsidP="00C27205">
            <w:pPr>
              <w:ind w:left="6" w:firstLine="6"/>
              <w:jc w:val="center"/>
            </w:pPr>
            <w:r>
              <w:rPr>
                <w:noProof/>
              </w:rPr>
              <w:drawing>
                <wp:inline distT="0" distB="0" distL="0" distR="0" wp14:anchorId="2AFA141C" wp14:editId="365A28D1">
                  <wp:extent cx="1720998" cy="137160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1720998" cy="1371600"/>
                          </a:xfrm>
                          <a:prstGeom prst="rect">
                            <a:avLst/>
                          </a:prstGeom>
                        </pic:spPr>
                      </pic:pic>
                    </a:graphicData>
                  </a:graphic>
                </wp:inline>
              </w:drawing>
            </w:r>
          </w:p>
          <w:p w14:paraId="7A922F53" w14:textId="1BDFC50B" w:rsidR="00C46BB9" w:rsidRDefault="00D205C6" w:rsidP="00137857">
            <w:pPr>
              <w:pStyle w:val="Code"/>
              <w:ind w:left="0" w:firstLine="0"/>
              <w:jc w:val="center"/>
            </w:pPr>
            <w:r>
              <w:t>stem(</w:t>
            </w:r>
            <w:proofErr w:type="gramStart"/>
            <w:r>
              <w:t>X,Y</w:t>
            </w:r>
            <w:proofErr w:type="gramEnd"/>
            <w:r w:rsidR="00C46BB9">
              <w:t>)</w:t>
            </w:r>
          </w:p>
        </w:tc>
        <w:tc>
          <w:tcPr>
            <w:tcW w:w="3117" w:type="dxa"/>
          </w:tcPr>
          <w:p w14:paraId="43974F97" w14:textId="30FBC71D" w:rsidR="00C46BB9" w:rsidRDefault="00C46BB9" w:rsidP="00C27205">
            <w:pPr>
              <w:ind w:firstLine="0"/>
              <w:jc w:val="center"/>
            </w:pPr>
            <w:r>
              <w:t>Scatter</w:t>
            </w:r>
          </w:p>
          <w:p w14:paraId="1ED521DC" w14:textId="77777777" w:rsidR="00C46BB9" w:rsidRPr="00C46BB9" w:rsidRDefault="00C46BB9" w:rsidP="00C27205">
            <w:pPr>
              <w:ind w:firstLine="0"/>
              <w:jc w:val="center"/>
            </w:pPr>
            <w:r>
              <w:rPr>
                <w:noProof/>
              </w:rPr>
              <w:drawing>
                <wp:inline distT="0" distB="0" distL="0" distR="0" wp14:anchorId="704A7CE7" wp14:editId="3BDCB065">
                  <wp:extent cx="1690313" cy="1371600"/>
                  <wp:effectExtent l="0" t="0" r="571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1690313" cy="1371600"/>
                          </a:xfrm>
                          <a:prstGeom prst="rect">
                            <a:avLst/>
                          </a:prstGeom>
                        </pic:spPr>
                      </pic:pic>
                    </a:graphicData>
                  </a:graphic>
                </wp:inline>
              </w:drawing>
            </w:r>
          </w:p>
          <w:p w14:paraId="552E7FD5" w14:textId="62649068" w:rsidR="00C46BB9" w:rsidRDefault="00D205C6" w:rsidP="00137857">
            <w:pPr>
              <w:ind w:firstLine="0"/>
              <w:jc w:val="center"/>
            </w:pPr>
            <w:r w:rsidRPr="00D205C6">
              <w:rPr>
                <w:rStyle w:val="CodeChar"/>
                <w:rFonts w:eastAsiaTheme="minorHAnsi"/>
              </w:rPr>
              <w:t>scatter(</w:t>
            </w:r>
            <w:proofErr w:type="gramStart"/>
            <w:r w:rsidRPr="00D205C6">
              <w:rPr>
                <w:rStyle w:val="CodeChar"/>
                <w:rFonts w:eastAsiaTheme="minorHAnsi"/>
              </w:rPr>
              <w:t>X,Y</w:t>
            </w:r>
            <w:proofErr w:type="gramEnd"/>
            <w:r w:rsidRPr="00A64138">
              <w:rPr>
                <w:rStyle w:val="CodeChar"/>
                <w:rFonts w:eastAsiaTheme="minorHAnsi"/>
              </w:rPr>
              <w:t>)</w:t>
            </w:r>
          </w:p>
        </w:tc>
      </w:tr>
      <w:tr w:rsidR="008107C4" w14:paraId="7EC8732E" w14:textId="77777777" w:rsidTr="00C27205">
        <w:trPr>
          <w:cantSplit/>
        </w:trPr>
        <w:tc>
          <w:tcPr>
            <w:tcW w:w="3116" w:type="dxa"/>
          </w:tcPr>
          <w:p w14:paraId="54DD21B3" w14:textId="5B526CCF" w:rsidR="008107C4" w:rsidRPr="00A64138" w:rsidRDefault="008107C4" w:rsidP="00C27205">
            <w:pPr>
              <w:ind w:firstLine="0"/>
              <w:jc w:val="center"/>
            </w:pPr>
            <w:r>
              <w:lastRenderedPageBreak/>
              <w:t>Subplot</w:t>
            </w:r>
          </w:p>
          <w:p w14:paraId="4262A84B" w14:textId="77777777" w:rsidR="008107C4" w:rsidRDefault="008107C4" w:rsidP="00C27205">
            <w:pPr>
              <w:ind w:firstLine="0"/>
              <w:jc w:val="center"/>
            </w:pPr>
            <w:r>
              <w:rPr>
                <w:noProof/>
              </w:rPr>
              <w:drawing>
                <wp:inline distT="0" distB="0" distL="0" distR="0" wp14:anchorId="53902279" wp14:editId="1C67DDB2">
                  <wp:extent cx="1709447" cy="1371600"/>
                  <wp:effectExtent l="0" t="0" r="508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1709447" cy="1371600"/>
                          </a:xfrm>
                          <a:prstGeom prst="rect">
                            <a:avLst/>
                          </a:prstGeom>
                        </pic:spPr>
                      </pic:pic>
                    </a:graphicData>
                  </a:graphic>
                </wp:inline>
              </w:drawing>
            </w:r>
          </w:p>
          <w:p w14:paraId="3CFAEB37" w14:textId="001EFBDC" w:rsidR="008107C4" w:rsidRDefault="00D6485D" w:rsidP="00137857">
            <w:pPr>
              <w:ind w:firstLine="0"/>
              <w:jc w:val="center"/>
              <w:rPr>
                <w:b/>
              </w:rPr>
            </w:pPr>
            <w:r>
              <w:rPr>
                <w:rStyle w:val="CodeChar"/>
                <w:rFonts w:eastAsiaTheme="minorHAnsi"/>
              </w:rPr>
              <w:t>subplot(</w:t>
            </w:r>
            <w:proofErr w:type="spellStart"/>
            <w:proofErr w:type="gramStart"/>
            <w:r>
              <w:rPr>
                <w:rStyle w:val="CodeChar"/>
                <w:rFonts w:eastAsiaTheme="minorHAnsi"/>
              </w:rPr>
              <w:t>m,n</w:t>
            </w:r>
            <w:proofErr w:type="gramEnd"/>
            <w:r>
              <w:rPr>
                <w:rStyle w:val="CodeChar"/>
                <w:rFonts w:eastAsiaTheme="minorHAnsi"/>
              </w:rPr>
              <w:t>,p</w:t>
            </w:r>
            <w:proofErr w:type="spellEnd"/>
            <w:r w:rsidR="008107C4" w:rsidRPr="00A64138">
              <w:rPr>
                <w:rStyle w:val="CodeChar"/>
                <w:rFonts w:eastAsiaTheme="minorHAnsi"/>
              </w:rPr>
              <w:t>)</w:t>
            </w:r>
          </w:p>
        </w:tc>
        <w:tc>
          <w:tcPr>
            <w:tcW w:w="3117" w:type="dxa"/>
          </w:tcPr>
          <w:p w14:paraId="74C7A430" w14:textId="6D8BF859" w:rsidR="008107C4" w:rsidRDefault="00D6485D" w:rsidP="00C27205">
            <w:pPr>
              <w:ind w:left="6" w:firstLine="6"/>
              <w:jc w:val="center"/>
            </w:pPr>
            <w:r>
              <w:t>3D Plot</w:t>
            </w:r>
          </w:p>
          <w:p w14:paraId="29F2C27F" w14:textId="77777777" w:rsidR="008107C4" w:rsidRPr="00C46BB9" w:rsidRDefault="008107C4" w:rsidP="00C27205">
            <w:pPr>
              <w:ind w:left="6" w:firstLine="6"/>
              <w:jc w:val="center"/>
            </w:pPr>
            <w:r>
              <w:rPr>
                <w:noProof/>
              </w:rPr>
              <w:drawing>
                <wp:inline distT="0" distB="0" distL="0" distR="0" wp14:anchorId="132D4F1B" wp14:editId="57B0C8AF">
                  <wp:extent cx="1949794" cy="137160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1949794" cy="1371600"/>
                          </a:xfrm>
                          <a:prstGeom prst="rect">
                            <a:avLst/>
                          </a:prstGeom>
                        </pic:spPr>
                      </pic:pic>
                    </a:graphicData>
                  </a:graphic>
                </wp:inline>
              </w:drawing>
            </w:r>
          </w:p>
          <w:p w14:paraId="011E7F71" w14:textId="5CC9FA47" w:rsidR="008107C4" w:rsidRDefault="00D6485D" w:rsidP="00137857">
            <w:pPr>
              <w:pStyle w:val="Code"/>
              <w:ind w:left="0" w:firstLine="0"/>
              <w:jc w:val="center"/>
              <w:rPr>
                <w:b/>
              </w:rPr>
            </w:pPr>
            <w:r>
              <w:t>plot(</w:t>
            </w:r>
            <w:proofErr w:type="gramStart"/>
            <w:r>
              <w:t>X,Y</w:t>
            </w:r>
            <w:proofErr w:type="gramEnd"/>
            <w:r>
              <w:t>,Z</w:t>
            </w:r>
            <w:r w:rsidR="008107C4">
              <w:t>)</w:t>
            </w:r>
          </w:p>
        </w:tc>
        <w:tc>
          <w:tcPr>
            <w:tcW w:w="3117" w:type="dxa"/>
          </w:tcPr>
          <w:p w14:paraId="6075A04B" w14:textId="3B4031D7" w:rsidR="008107C4" w:rsidRDefault="00D6485D" w:rsidP="00C27205">
            <w:pPr>
              <w:ind w:firstLine="0"/>
              <w:jc w:val="center"/>
            </w:pPr>
            <w:r>
              <w:t>Surface</w:t>
            </w:r>
          </w:p>
          <w:p w14:paraId="1B933B22" w14:textId="77777777" w:rsidR="008107C4" w:rsidRPr="00C46BB9" w:rsidRDefault="008107C4" w:rsidP="00C27205">
            <w:pPr>
              <w:ind w:firstLine="0"/>
              <w:jc w:val="center"/>
            </w:pPr>
            <w:r>
              <w:rPr>
                <w:noProof/>
              </w:rPr>
              <w:drawing>
                <wp:inline distT="0" distB="0" distL="0" distR="0" wp14:anchorId="765A613D" wp14:editId="340FC54E">
                  <wp:extent cx="1704462" cy="1371600"/>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1704462" cy="1371600"/>
                          </a:xfrm>
                          <a:prstGeom prst="rect">
                            <a:avLst/>
                          </a:prstGeom>
                        </pic:spPr>
                      </pic:pic>
                    </a:graphicData>
                  </a:graphic>
                </wp:inline>
              </w:drawing>
            </w:r>
          </w:p>
          <w:p w14:paraId="0A0BB918" w14:textId="7A67E8B9" w:rsidR="008107C4" w:rsidRDefault="00D6485D" w:rsidP="00137857">
            <w:pPr>
              <w:pStyle w:val="Code"/>
              <w:ind w:left="0" w:firstLine="0"/>
              <w:jc w:val="center"/>
              <w:rPr>
                <w:b/>
              </w:rPr>
            </w:pPr>
            <w:r>
              <w:t>surf</w:t>
            </w:r>
            <w:r w:rsidR="008107C4" w:rsidRPr="00C46BB9">
              <w:t>(</w:t>
            </w:r>
            <w:proofErr w:type="gramStart"/>
            <w:r w:rsidRPr="00C46BB9">
              <w:t>X</w:t>
            </w:r>
            <w:r>
              <w:t>,Y</w:t>
            </w:r>
            <w:proofErr w:type="gramEnd"/>
            <w:r>
              <w:t>,Z</w:t>
            </w:r>
            <w:r w:rsidR="008107C4" w:rsidRPr="00C46BB9">
              <w:t>)</w:t>
            </w:r>
          </w:p>
        </w:tc>
      </w:tr>
    </w:tbl>
    <w:p w14:paraId="0171D570" w14:textId="0106BEA4" w:rsidR="00E723C3" w:rsidRDefault="00E723C3" w:rsidP="003755F2"/>
    <w:p w14:paraId="7ACC40D6" w14:textId="7EB2E72A" w:rsidR="003755F2" w:rsidRDefault="003755F2" w:rsidP="003755F2">
      <w:bookmarkStart w:id="27" w:name="_Hlk520455371"/>
      <w:r>
        <w:t xml:space="preserve">To learn how to use these commands you can once again use the doc command followed by the specific graph. For example, if you wanted to learn how to use </w:t>
      </w:r>
      <w:proofErr w:type="gramStart"/>
      <w:r>
        <w:t>subplot</w:t>
      </w:r>
      <w:proofErr w:type="gramEnd"/>
      <w:r>
        <w:t xml:space="preserve"> you’d type the following.</w:t>
      </w:r>
    </w:p>
    <w:p w14:paraId="60D83342" w14:textId="6FCD5F62" w:rsidR="003755F2" w:rsidRDefault="003755F2" w:rsidP="00407D79">
      <w:pPr>
        <w:pStyle w:val="Code"/>
      </w:pPr>
      <w:r>
        <w:t>&gt;&gt; doc subplot</w:t>
      </w:r>
    </w:p>
    <w:p w14:paraId="1C9FEC76" w14:textId="305B223B" w:rsidR="00F524E6" w:rsidRDefault="00F524E6" w:rsidP="0092201F">
      <w:pPr>
        <w:pStyle w:val="Heading2"/>
      </w:pPr>
      <w:bookmarkStart w:id="28" w:name="_Toc524504363"/>
      <w:bookmarkEnd w:id="27"/>
      <w:r>
        <w:t>Ways to present results</w:t>
      </w:r>
      <w:bookmarkEnd w:id="28"/>
    </w:p>
    <w:p w14:paraId="3FDA1071" w14:textId="0526BC5D" w:rsidR="006A4882" w:rsidRDefault="006A4882" w:rsidP="0092201F">
      <w:r>
        <w:t>When you are all ready to present your data, it will be up to your team to choose how to present this data. Feel free to be creative with this step because this will really set your group apart. You can choose to do a report, presentation, or even a video</w:t>
      </w:r>
      <w:r w:rsidR="00C27205">
        <w:t>.</w:t>
      </w:r>
    </w:p>
    <w:p w14:paraId="00DB4F08" w14:textId="1AABA30D" w:rsidR="006A4882" w:rsidRDefault="000363DF" w:rsidP="0092201F">
      <w:r>
        <w:t>When presenting your</w:t>
      </w:r>
      <w:r w:rsidR="00C27205">
        <w:t xml:space="preserve"> findings remember </w:t>
      </w:r>
      <w:r>
        <w:t>to do it</w:t>
      </w:r>
      <w:r w:rsidR="00C27205">
        <w:t xml:space="preserve"> in such a way that anyone could understand. </w:t>
      </w:r>
      <w:r w:rsidR="0092201F">
        <w:t>How would you tell your little brother about how many calories he’s burned? Possibly by telling him he has bur</w:t>
      </w:r>
      <w:r w:rsidR="008E314F">
        <w:t xml:space="preserve">ned half a burger in is workout. Get creative and use some comparison such as this one </w:t>
      </w:r>
      <w:r w:rsidR="006C6369">
        <w:t>to</w:t>
      </w:r>
      <w:r w:rsidR="008E314F">
        <w:t xml:space="preserve"> convey the results.</w:t>
      </w:r>
    </w:p>
    <w:p w14:paraId="10B5834B" w14:textId="3C30165E" w:rsidR="00E743AB" w:rsidRDefault="00DB37E5" w:rsidP="002120C4">
      <w:pPr>
        <w:pStyle w:val="Heading3"/>
      </w:pPr>
      <w:bookmarkStart w:id="29" w:name="_Toc524504364"/>
      <w:r>
        <w:t>Live Scripts</w:t>
      </w:r>
      <w:bookmarkEnd w:id="29"/>
    </w:p>
    <w:p w14:paraId="203920BA" w14:textId="52650FA0" w:rsidR="00DB37E5" w:rsidRPr="00DB37E5" w:rsidRDefault="00DB37E5" w:rsidP="008E314F">
      <w:r>
        <w:t>MATLAB has a really great way of presenting code called Live Scripts</w:t>
      </w:r>
      <w:r w:rsidR="00117071">
        <w:t xml:space="preserve"> which will be the best way to present your code</w:t>
      </w:r>
      <w:r>
        <w:t>. This is a form of a script that we mentioned earlier that also includes formatted text and images. The way to open a live script is the same way that you would create a script except you would click the ‘New Live Script’ Button</w:t>
      </w:r>
      <w:r w:rsidR="00137857">
        <w:t xml:space="preserve"> under the ‘Home’ tab</w:t>
      </w:r>
      <w:r w:rsidR="007C1D1D">
        <w:t>.</w:t>
      </w:r>
    </w:p>
    <w:p w14:paraId="6A4A7B54" w14:textId="70B21B1F" w:rsidR="00E743AB" w:rsidRDefault="009C6F22" w:rsidP="009C6F22">
      <w:pPr>
        <w:ind w:firstLine="0"/>
        <w:jc w:val="center"/>
      </w:pPr>
      <w:r>
        <w:rPr>
          <w:noProof/>
        </w:rPr>
        <w:drawing>
          <wp:inline distT="0" distB="0" distL="0" distR="0" wp14:anchorId="5FC0947F" wp14:editId="15DDD6E3">
            <wp:extent cx="5422265" cy="845185"/>
            <wp:effectExtent l="0" t="0" r="6985"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422265" cy="845185"/>
                    </a:xfrm>
                    <a:prstGeom prst="rect">
                      <a:avLst/>
                    </a:prstGeom>
                  </pic:spPr>
                </pic:pic>
              </a:graphicData>
            </a:graphic>
          </wp:inline>
        </w:drawing>
      </w:r>
    </w:p>
    <w:p w14:paraId="1F61AE3D" w14:textId="29ED73FD" w:rsidR="006A4882" w:rsidRDefault="007C1D1D" w:rsidP="0092201F">
      <w:r>
        <w:t xml:space="preserve">As mentioned earlier you can write text as well as code </w:t>
      </w:r>
      <w:r w:rsidR="00117071">
        <w:t>within</w:t>
      </w:r>
      <w:r>
        <w:t xml:space="preserve"> a live script. If you want to switch between the two there are two buttons that you can use. The ‘Text’ button switches to text mode and anything that you type while in this </w:t>
      </w:r>
      <w:r w:rsidR="00117071">
        <w:t>mode</w:t>
      </w:r>
      <w:r>
        <w:t xml:space="preserve"> will not be executed when you run the code</w:t>
      </w:r>
      <w:r w:rsidR="006A4882">
        <w:t>. To switch back to writing code you can click the ‘Code’ button.</w:t>
      </w:r>
    </w:p>
    <w:p w14:paraId="7CEF9E10" w14:textId="5C5C7BF6" w:rsidR="006A4882" w:rsidRDefault="009C6F22" w:rsidP="009C6F22">
      <w:pPr>
        <w:ind w:firstLine="0"/>
        <w:jc w:val="center"/>
      </w:pPr>
      <w:r>
        <w:rPr>
          <w:noProof/>
        </w:rPr>
        <w:lastRenderedPageBreak/>
        <w:drawing>
          <wp:inline distT="0" distB="0" distL="0" distR="0" wp14:anchorId="630C65E8" wp14:editId="16195A5E">
            <wp:extent cx="5577840" cy="551825"/>
            <wp:effectExtent l="0" t="0" r="381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704030" cy="564309"/>
                    </a:xfrm>
                    <a:prstGeom prst="rect">
                      <a:avLst/>
                    </a:prstGeom>
                  </pic:spPr>
                </pic:pic>
              </a:graphicData>
            </a:graphic>
          </wp:inline>
        </w:drawing>
      </w:r>
    </w:p>
    <w:p w14:paraId="1BE286EF" w14:textId="14632E05" w:rsidR="00C05E0C" w:rsidRDefault="00C05E0C" w:rsidP="0092201F">
      <w:r>
        <w:t xml:space="preserve">Another useful feature about live scripts are the ability to publish </w:t>
      </w:r>
      <w:r w:rsidR="001071C6">
        <w:t>your</w:t>
      </w:r>
      <w:r w:rsidR="00117071">
        <w:t xml:space="preserve"> scripts which</w:t>
      </w:r>
      <w:r w:rsidR="008519A5">
        <w:t xml:space="preserve"> is made easy in MATLAB Online</w:t>
      </w:r>
      <w:r w:rsidR="00117071">
        <w:t>.</w:t>
      </w:r>
      <w:r w:rsidR="008519A5">
        <w:t xml:space="preserve"> First click the ‘Save’ drop down in the task bar and then click ‘Export to PDF.’ A popup will ask you to name the file and then you are done. When submitting live scripts this is how you should present them.</w:t>
      </w:r>
    </w:p>
    <w:p w14:paraId="18F2801F" w14:textId="342EFD86" w:rsidR="008519A5" w:rsidRDefault="008519A5" w:rsidP="009C6F22">
      <w:pPr>
        <w:ind w:firstLine="0"/>
        <w:jc w:val="center"/>
      </w:pPr>
      <w:r>
        <w:rPr>
          <w:noProof/>
        </w:rPr>
        <w:drawing>
          <wp:inline distT="0" distB="0" distL="0" distR="0" wp14:anchorId="09C0D965" wp14:editId="4660B7C1">
            <wp:extent cx="3980952" cy="3009524"/>
            <wp:effectExtent l="0" t="0" r="635" b="635"/>
            <wp:docPr id="210" name="Picture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980952" cy="3009524"/>
                    </a:xfrm>
                    <a:prstGeom prst="rect">
                      <a:avLst/>
                    </a:prstGeom>
                  </pic:spPr>
                </pic:pic>
              </a:graphicData>
            </a:graphic>
          </wp:inline>
        </w:drawing>
      </w:r>
    </w:p>
    <w:p w14:paraId="7B50657E" w14:textId="77777777" w:rsidR="00B104CC" w:rsidRPr="00B104CC" w:rsidRDefault="00B104CC" w:rsidP="0092201F"/>
    <w:p w14:paraId="6E478C93" w14:textId="3FBADA06" w:rsidR="00435CAB" w:rsidRDefault="00F524E6" w:rsidP="0092201F">
      <w:pPr>
        <w:pStyle w:val="Heading2"/>
      </w:pPr>
      <w:bookmarkStart w:id="30" w:name="_Toc524504365"/>
      <w:r>
        <w:t>Submitting your Results</w:t>
      </w:r>
      <w:bookmarkEnd w:id="30"/>
    </w:p>
    <w:p w14:paraId="7E4AEC52" w14:textId="432AA583" w:rsidR="008D3F65" w:rsidRPr="008D3F65" w:rsidRDefault="00E05A6B" w:rsidP="008D3F65">
      <w:r>
        <w:t>To</w:t>
      </w:r>
      <w:r w:rsidR="008D3F65">
        <w:t xml:space="preserve"> participate in the </w:t>
      </w:r>
      <w:r>
        <w:t>MATLAB STEM Challenge</w:t>
      </w:r>
      <w:r w:rsidR="008D3F65">
        <w:t xml:space="preserve">, you will have to create </w:t>
      </w:r>
      <w:r>
        <w:t xml:space="preserve">a </w:t>
      </w:r>
      <w:r w:rsidR="008D3F65">
        <w:t>submission for your team. The submission will consist of pro</w:t>
      </w:r>
      <w:r>
        <w:t>viding all the MATLAB files developed,</w:t>
      </w:r>
      <w:r w:rsidR="008D3F65">
        <w:t xml:space="preserve"> and an explanation of your fitness model and results in the form of a report, presentation or video. Teams are </w:t>
      </w:r>
      <w:r>
        <w:t xml:space="preserve">encouraged to be creative when demonstrating their efforts and follow the grading rubric available in the competition website when developing their submission. Further instructions on how to deliver the submission will be shared with teams that are registered for phase </w:t>
      </w:r>
      <w:r w:rsidR="008E75FD">
        <w:t xml:space="preserve">two </w:t>
      </w:r>
      <w:r>
        <w:t>of the competition.</w:t>
      </w:r>
    </w:p>
    <w:sectPr w:rsidR="008D3F65" w:rsidRPr="008D3F65" w:rsidSect="00777AA1">
      <w:type w:val="continuous"/>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F4CFD34" w14:textId="77777777" w:rsidR="00563C17" w:rsidRDefault="00563C17" w:rsidP="0092201F">
      <w:r>
        <w:separator/>
      </w:r>
    </w:p>
  </w:endnote>
  <w:endnote w:type="continuationSeparator" w:id="0">
    <w:p w14:paraId="1A316AAD" w14:textId="77777777" w:rsidR="00563C17" w:rsidRDefault="00563C17" w:rsidP="009220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82343119"/>
      <w:docPartObj>
        <w:docPartGallery w:val="Page Numbers (Bottom of Page)"/>
        <w:docPartUnique/>
      </w:docPartObj>
    </w:sdtPr>
    <w:sdtEndPr/>
    <w:sdtContent>
      <w:p w14:paraId="06845E88" w14:textId="40893B29" w:rsidR="00674C4C" w:rsidRDefault="00674C4C" w:rsidP="0092201F">
        <w:pPr>
          <w:pStyle w:val="Footer"/>
        </w:pPr>
        <w:r>
          <w:t xml:space="preserve">Page | </w:t>
        </w:r>
        <w:r>
          <w:fldChar w:fldCharType="begin"/>
        </w:r>
        <w:r>
          <w:instrText xml:space="preserve"> PAGE   \* MERGEFORMAT </w:instrText>
        </w:r>
        <w:r>
          <w:fldChar w:fldCharType="separate"/>
        </w:r>
        <w:r w:rsidR="00EE2FB6">
          <w:rPr>
            <w:noProof/>
          </w:rPr>
          <w:t>7</w:t>
        </w:r>
        <w:r>
          <w:rPr>
            <w:noProof/>
          </w:rPr>
          <w:fldChar w:fldCharType="end"/>
        </w:r>
        <w:r>
          <w:t xml:space="preserve"> </w:t>
        </w:r>
      </w:p>
    </w:sdtContent>
  </w:sdt>
  <w:p w14:paraId="50E87668" w14:textId="77777777" w:rsidR="00674C4C" w:rsidRDefault="00674C4C" w:rsidP="0092201F">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1A390E4" w14:textId="77777777" w:rsidR="00563C17" w:rsidRDefault="00563C17" w:rsidP="0092201F">
      <w:r>
        <w:separator/>
      </w:r>
    </w:p>
  </w:footnote>
  <w:footnote w:type="continuationSeparator" w:id="0">
    <w:p w14:paraId="63AE11EA" w14:textId="77777777" w:rsidR="00563C17" w:rsidRDefault="00563C17" w:rsidP="0092201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265B71"/>
    <w:multiLevelType w:val="hybridMultilevel"/>
    <w:tmpl w:val="746E422E"/>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 w15:restartNumberingAfterBreak="0">
    <w:nsid w:val="1254578A"/>
    <w:multiLevelType w:val="hybridMultilevel"/>
    <w:tmpl w:val="37DAEFC2"/>
    <w:lvl w:ilvl="0" w:tplc="44F02516">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E2339E3"/>
    <w:multiLevelType w:val="hybridMultilevel"/>
    <w:tmpl w:val="E438E16C"/>
    <w:lvl w:ilvl="0" w:tplc="04090001">
      <w:start w:val="1"/>
      <w:numFmt w:val="bullet"/>
      <w:lvlText w:val=""/>
      <w:lvlJc w:val="left"/>
      <w:pPr>
        <w:ind w:left="1080" w:hanging="360"/>
      </w:pPr>
      <w:rPr>
        <w:rFonts w:ascii="Symbol" w:hAnsi="Symbol" w:hint="default"/>
      </w:rPr>
    </w:lvl>
    <w:lvl w:ilvl="1" w:tplc="04090003">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 w15:restartNumberingAfterBreak="0">
    <w:nsid w:val="3EDF248A"/>
    <w:multiLevelType w:val="hybridMultilevel"/>
    <w:tmpl w:val="D354C73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422A7540"/>
    <w:multiLevelType w:val="hybridMultilevel"/>
    <w:tmpl w:val="634A8F70"/>
    <w:lvl w:ilvl="0" w:tplc="809C70A8">
      <w:numFmt w:val="bullet"/>
      <w:lvlText w:val="-"/>
      <w:lvlJc w:val="left"/>
      <w:pPr>
        <w:ind w:left="1080" w:hanging="360"/>
      </w:pPr>
      <w:rPr>
        <w:rFonts w:ascii="Calibri" w:eastAsiaTheme="minorHAnsi"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4A585A70"/>
    <w:multiLevelType w:val="hybridMultilevel"/>
    <w:tmpl w:val="BBD6B21A"/>
    <w:lvl w:ilvl="0" w:tplc="0409000F">
      <w:start w:val="1"/>
      <w:numFmt w:val="decimal"/>
      <w:lvlText w:val="%1."/>
      <w:lvlJc w:val="left"/>
      <w:pPr>
        <w:ind w:left="3600" w:hanging="360"/>
      </w:pPr>
    </w:lvl>
    <w:lvl w:ilvl="1" w:tplc="04090019">
      <w:start w:val="1"/>
      <w:numFmt w:val="lowerLetter"/>
      <w:lvlText w:val="%2."/>
      <w:lvlJc w:val="left"/>
      <w:pPr>
        <w:ind w:left="4320" w:hanging="360"/>
      </w:pPr>
    </w:lvl>
    <w:lvl w:ilvl="2" w:tplc="0409001B" w:tentative="1">
      <w:start w:val="1"/>
      <w:numFmt w:val="lowerRoman"/>
      <w:lvlText w:val="%3."/>
      <w:lvlJc w:val="right"/>
      <w:pPr>
        <w:ind w:left="5040" w:hanging="180"/>
      </w:pPr>
    </w:lvl>
    <w:lvl w:ilvl="3" w:tplc="0409000F" w:tentative="1">
      <w:start w:val="1"/>
      <w:numFmt w:val="decimal"/>
      <w:lvlText w:val="%4."/>
      <w:lvlJc w:val="left"/>
      <w:pPr>
        <w:ind w:left="5760" w:hanging="360"/>
      </w:pPr>
    </w:lvl>
    <w:lvl w:ilvl="4" w:tplc="04090019" w:tentative="1">
      <w:start w:val="1"/>
      <w:numFmt w:val="lowerLetter"/>
      <w:lvlText w:val="%5."/>
      <w:lvlJc w:val="left"/>
      <w:pPr>
        <w:ind w:left="6480" w:hanging="360"/>
      </w:pPr>
    </w:lvl>
    <w:lvl w:ilvl="5" w:tplc="0409001B" w:tentative="1">
      <w:start w:val="1"/>
      <w:numFmt w:val="lowerRoman"/>
      <w:lvlText w:val="%6."/>
      <w:lvlJc w:val="right"/>
      <w:pPr>
        <w:ind w:left="7200" w:hanging="180"/>
      </w:pPr>
    </w:lvl>
    <w:lvl w:ilvl="6" w:tplc="0409000F" w:tentative="1">
      <w:start w:val="1"/>
      <w:numFmt w:val="decimal"/>
      <w:lvlText w:val="%7."/>
      <w:lvlJc w:val="left"/>
      <w:pPr>
        <w:ind w:left="7920" w:hanging="360"/>
      </w:pPr>
    </w:lvl>
    <w:lvl w:ilvl="7" w:tplc="04090019" w:tentative="1">
      <w:start w:val="1"/>
      <w:numFmt w:val="lowerLetter"/>
      <w:lvlText w:val="%8."/>
      <w:lvlJc w:val="left"/>
      <w:pPr>
        <w:ind w:left="8640" w:hanging="360"/>
      </w:pPr>
    </w:lvl>
    <w:lvl w:ilvl="8" w:tplc="0409001B" w:tentative="1">
      <w:start w:val="1"/>
      <w:numFmt w:val="lowerRoman"/>
      <w:lvlText w:val="%9."/>
      <w:lvlJc w:val="right"/>
      <w:pPr>
        <w:ind w:left="9360" w:hanging="180"/>
      </w:pPr>
    </w:lvl>
  </w:abstractNum>
  <w:abstractNum w:abstractNumId="6" w15:restartNumberingAfterBreak="0">
    <w:nsid w:val="611B1CC9"/>
    <w:multiLevelType w:val="hybridMultilevel"/>
    <w:tmpl w:val="FBC8B30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5"/>
  </w:num>
  <w:num w:numId="2">
    <w:abstractNumId w:val="3"/>
  </w:num>
  <w:num w:numId="3">
    <w:abstractNumId w:val="0"/>
  </w:num>
  <w:num w:numId="4">
    <w:abstractNumId w:val="2"/>
  </w:num>
  <w:num w:numId="5">
    <w:abstractNumId w:val="6"/>
  </w:num>
  <w:num w:numId="6">
    <w:abstractNumId w:val="1"/>
  </w:num>
  <w:num w:numId="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Neha Goel">
    <w15:presenceInfo w15:providerId="AD" w15:userId="S::nehagoel@mathworks.com::c68f303d-d78a-4c1c-9072-972c2de685d8"/>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96"/>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7BCB"/>
    <w:rsid w:val="00004F2A"/>
    <w:rsid w:val="00020CD1"/>
    <w:rsid w:val="000363DF"/>
    <w:rsid w:val="0005738B"/>
    <w:rsid w:val="000614B2"/>
    <w:rsid w:val="00083F4B"/>
    <w:rsid w:val="00084722"/>
    <w:rsid w:val="0009177C"/>
    <w:rsid w:val="000A203F"/>
    <w:rsid w:val="000D4C87"/>
    <w:rsid w:val="000F291E"/>
    <w:rsid w:val="000F5D3E"/>
    <w:rsid w:val="00101992"/>
    <w:rsid w:val="001071C6"/>
    <w:rsid w:val="00107ABD"/>
    <w:rsid w:val="00117071"/>
    <w:rsid w:val="0013155C"/>
    <w:rsid w:val="00137857"/>
    <w:rsid w:val="001636D6"/>
    <w:rsid w:val="001976D3"/>
    <w:rsid w:val="001A1BFF"/>
    <w:rsid w:val="001D1A4E"/>
    <w:rsid w:val="001E6ABD"/>
    <w:rsid w:val="001F4308"/>
    <w:rsid w:val="00206384"/>
    <w:rsid w:val="002120C4"/>
    <w:rsid w:val="00222CF5"/>
    <w:rsid w:val="0022775D"/>
    <w:rsid w:val="00237BCB"/>
    <w:rsid w:val="002630A9"/>
    <w:rsid w:val="002733D8"/>
    <w:rsid w:val="00276EB0"/>
    <w:rsid w:val="002B1F04"/>
    <w:rsid w:val="002C3142"/>
    <w:rsid w:val="002C7A5B"/>
    <w:rsid w:val="002D7269"/>
    <w:rsid w:val="003025B6"/>
    <w:rsid w:val="003309BF"/>
    <w:rsid w:val="003514CE"/>
    <w:rsid w:val="00354ECB"/>
    <w:rsid w:val="003755F2"/>
    <w:rsid w:val="00376AD8"/>
    <w:rsid w:val="00391449"/>
    <w:rsid w:val="00393BD0"/>
    <w:rsid w:val="0039435F"/>
    <w:rsid w:val="003A0E2B"/>
    <w:rsid w:val="003A1776"/>
    <w:rsid w:val="003B1FE4"/>
    <w:rsid w:val="003B6500"/>
    <w:rsid w:val="003D5B7C"/>
    <w:rsid w:val="003E1240"/>
    <w:rsid w:val="003E141D"/>
    <w:rsid w:val="003E3214"/>
    <w:rsid w:val="003E3AF8"/>
    <w:rsid w:val="003F07CA"/>
    <w:rsid w:val="003F1100"/>
    <w:rsid w:val="00407D79"/>
    <w:rsid w:val="0042282D"/>
    <w:rsid w:val="00422EE1"/>
    <w:rsid w:val="00424E69"/>
    <w:rsid w:val="004335B7"/>
    <w:rsid w:val="00435CAB"/>
    <w:rsid w:val="004364F3"/>
    <w:rsid w:val="00437E71"/>
    <w:rsid w:val="00462909"/>
    <w:rsid w:val="004868E5"/>
    <w:rsid w:val="004C326B"/>
    <w:rsid w:val="004C5373"/>
    <w:rsid w:val="004F0C4F"/>
    <w:rsid w:val="00510612"/>
    <w:rsid w:val="00513D3D"/>
    <w:rsid w:val="0051592B"/>
    <w:rsid w:val="00524908"/>
    <w:rsid w:val="005309C9"/>
    <w:rsid w:val="00531170"/>
    <w:rsid w:val="00545C6E"/>
    <w:rsid w:val="005544FA"/>
    <w:rsid w:val="00563C17"/>
    <w:rsid w:val="00567B25"/>
    <w:rsid w:val="005870F0"/>
    <w:rsid w:val="005906D0"/>
    <w:rsid w:val="00591735"/>
    <w:rsid w:val="00593501"/>
    <w:rsid w:val="005947A8"/>
    <w:rsid w:val="005B4106"/>
    <w:rsid w:val="005B6B6B"/>
    <w:rsid w:val="005C2BB2"/>
    <w:rsid w:val="005D03A5"/>
    <w:rsid w:val="005D540A"/>
    <w:rsid w:val="00604C36"/>
    <w:rsid w:val="00607C6B"/>
    <w:rsid w:val="00625212"/>
    <w:rsid w:val="00631B63"/>
    <w:rsid w:val="00663BE5"/>
    <w:rsid w:val="006660FE"/>
    <w:rsid w:val="00674C4C"/>
    <w:rsid w:val="006A4882"/>
    <w:rsid w:val="006B1524"/>
    <w:rsid w:val="006C6369"/>
    <w:rsid w:val="006D44F9"/>
    <w:rsid w:val="006D534C"/>
    <w:rsid w:val="006E038A"/>
    <w:rsid w:val="006F15E3"/>
    <w:rsid w:val="006F400D"/>
    <w:rsid w:val="00717FED"/>
    <w:rsid w:val="00755056"/>
    <w:rsid w:val="00777AA1"/>
    <w:rsid w:val="007A03FD"/>
    <w:rsid w:val="007C1D1D"/>
    <w:rsid w:val="007C6947"/>
    <w:rsid w:val="007F39D1"/>
    <w:rsid w:val="007F470E"/>
    <w:rsid w:val="008107C4"/>
    <w:rsid w:val="008273E7"/>
    <w:rsid w:val="0083586F"/>
    <w:rsid w:val="008519A5"/>
    <w:rsid w:val="00860685"/>
    <w:rsid w:val="008614B5"/>
    <w:rsid w:val="00865F02"/>
    <w:rsid w:val="0086644D"/>
    <w:rsid w:val="008B45CE"/>
    <w:rsid w:val="008D1CAA"/>
    <w:rsid w:val="008D3F65"/>
    <w:rsid w:val="008D62CD"/>
    <w:rsid w:val="008D7E43"/>
    <w:rsid w:val="008E017A"/>
    <w:rsid w:val="008E18C9"/>
    <w:rsid w:val="008E314F"/>
    <w:rsid w:val="008E75FD"/>
    <w:rsid w:val="008F257E"/>
    <w:rsid w:val="008F6971"/>
    <w:rsid w:val="009126CA"/>
    <w:rsid w:val="0092201F"/>
    <w:rsid w:val="00930EB6"/>
    <w:rsid w:val="00944F82"/>
    <w:rsid w:val="00950F71"/>
    <w:rsid w:val="00955D03"/>
    <w:rsid w:val="009851C1"/>
    <w:rsid w:val="00994505"/>
    <w:rsid w:val="00997351"/>
    <w:rsid w:val="009A2DCA"/>
    <w:rsid w:val="009B06C8"/>
    <w:rsid w:val="009B3C92"/>
    <w:rsid w:val="009B6C90"/>
    <w:rsid w:val="009C6F22"/>
    <w:rsid w:val="009D2F42"/>
    <w:rsid w:val="00A05AF3"/>
    <w:rsid w:val="00A07B61"/>
    <w:rsid w:val="00A223EC"/>
    <w:rsid w:val="00A3459F"/>
    <w:rsid w:val="00A64138"/>
    <w:rsid w:val="00A74406"/>
    <w:rsid w:val="00AA14F2"/>
    <w:rsid w:val="00AB26EF"/>
    <w:rsid w:val="00AD1258"/>
    <w:rsid w:val="00AE7E9E"/>
    <w:rsid w:val="00AF10D1"/>
    <w:rsid w:val="00B104CC"/>
    <w:rsid w:val="00B2396C"/>
    <w:rsid w:val="00B4055C"/>
    <w:rsid w:val="00B4311E"/>
    <w:rsid w:val="00B44C73"/>
    <w:rsid w:val="00B54FCC"/>
    <w:rsid w:val="00B6653E"/>
    <w:rsid w:val="00B7705C"/>
    <w:rsid w:val="00B84571"/>
    <w:rsid w:val="00BA08CB"/>
    <w:rsid w:val="00BA252F"/>
    <w:rsid w:val="00BB4382"/>
    <w:rsid w:val="00BC5A8F"/>
    <w:rsid w:val="00BD0CEE"/>
    <w:rsid w:val="00BE709B"/>
    <w:rsid w:val="00BF4DF3"/>
    <w:rsid w:val="00C05E0C"/>
    <w:rsid w:val="00C159F3"/>
    <w:rsid w:val="00C20850"/>
    <w:rsid w:val="00C27205"/>
    <w:rsid w:val="00C46BB9"/>
    <w:rsid w:val="00C52E13"/>
    <w:rsid w:val="00C61AF2"/>
    <w:rsid w:val="00C635A6"/>
    <w:rsid w:val="00C665C7"/>
    <w:rsid w:val="00C7351C"/>
    <w:rsid w:val="00CD1ECD"/>
    <w:rsid w:val="00CE46E9"/>
    <w:rsid w:val="00CF2F90"/>
    <w:rsid w:val="00D04FCD"/>
    <w:rsid w:val="00D11169"/>
    <w:rsid w:val="00D205C6"/>
    <w:rsid w:val="00D538B6"/>
    <w:rsid w:val="00D6485D"/>
    <w:rsid w:val="00D75E2B"/>
    <w:rsid w:val="00D87572"/>
    <w:rsid w:val="00DA72B7"/>
    <w:rsid w:val="00DB37E5"/>
    <w:rsid w:val="00DE67D7"/>
    <w:rsid w:val="00DF0E0B"/>
    <w:rsid w:val="00E05A6B"/>
    <w:rsid w:val="00E156D2"/>
    <w:rsid w:val="00E307D8"/>
    <w:rsid w:val="00E31232"/>
    <w:rsid w:val="00E448D2"/>
    <w:rsid w:val="00E5719F"/>
    <w:rsid w:val="00E61441"/>
    <w:rsid w:val="00E61828"/>
    <w:rsid w:val="00E723C3"/>
    <w:rsid w:val="00E743AB"/>
    <w:rsid w:val="00E8072E"/>
    <w:rsid w:val="00E919D3"/>
    <w:rsid w:val="00EA7997"/>
    <w:rsid w:val="00EC5AD3"/>
    <w:rsid w:val="00EC71DD"/>
    <w:rsid w:val="00EE2FB6"/>
    <w:rsid w:val="00F20A23"/>
    <w:rsid w:val="00F222ED"/>
    <w:rsid w:val="00F44B3B"/>
    <w:rsid w:val="00F524E6"/>
    <w:rsid w:val="00F55404"/>
    <w:rsid w:val="00FA0057"/>
    <w:rsid w:val="00FA2558"/>
    <w:rsid w:val="00FB35C4"/>
    <w:rsid w:val="00FB7A0F"/>
    <w:rsid w:val="00FC2CFC"/>
    <w:rsid w:val="00FF277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355F57E9"/>
  <w15:chartTrackingRefBased/>
  <w15:docId w15:val="{025C59F2-C9ED-4AC4-97E7-B064029D28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7">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qFormat/>
    <w:rsid w:val="0092201F"/>
    <w:pPr>
      <w:ind w:firstLine="720"/>
    </w:pPr>
    <w:rPr>
      <w:sz w:val="24"/>
    </w:rPr>
  </w:style>
  <w:style w:type="paragraph" w:styleId="Heading1">
    <w:name w:val="heading 1"/>
    <w:basedOn w:val="Normal"/>
    <w:next w:val="Normal"/>
    <w:link w:val="Heading1Char"/>
    <w:uiPriority w:val="9"/>
    <w:qFormat/>
    <w:rsid w:val="0092201F"/>
    <w:pPr>
      <w:keepNext/>
      <w:keepLines/>
      <w:spacing w:before="240" w:after="0"/>
      <w:ind w:firstLine="0"/>
      <w:outlineLvl w:val="0"/>
    </w:pPr>
    <w:rPr>
      <w:rFonts w:asciiTheme="majorHAnsi" w:eastAsiaTheme="majorEastAsia" w:hAnsiTheme="majorHAnsi" w:cstheme="majorBidi"/>
      <w:b/>
      <w:color w:val="2F5496" w:themeColor="accent1" w:themeShade="BF"/>
      <w:sz w:val="48"/>
      <w:szCs w:val="48"/>
    </w:rPr>
  </w:style>
  <w:style w:type="paragraph" w:styleId="Heading2">
    <w:name w:val="heading 2"/>
    <w:basedOn w:val="Normal"/>
    <w:next w:val="Normal"/>
    <w:link w:val="Heading2Char"/>
    <w:uiPriority w:val="9"/>
    <w:unhideWhenUsed/>
    <w:qFormat/>
    <w:rsid w:val="0092201F"/>
    <w:pPr>
      <w:keepNext/>
      <w:keepLines/>
      <w:spacing w:before="40" w:after="0"/>
      <w:ind w:firstLine="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unhideWhenUsed/>
    <w:qFormat/>
    <w:rsid w:val="002120C4"/>
    <w:pPr>
      <w:keepNext/>
      <w:keepLines/>
      <w:spacing w:before="40" w:after="0"/>
      <w:ind w:firstLine="0"/>
      <w:outlineLvl w:val="2"/>
    </w:pPr>
    <w:rPr>
      <w:rFonts w:asciiTheme="majorHAnsi" w:eastAsiaTheme="majorEastAsia" w:hAnsiTheme="majorHAnsi" w:cstheme="majorBidi"/>
      <w:color w:val="1F3763" w:themeColor="accent1" w:themeShade="7F"/>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237BC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237BCB"/>
    <w:rPr>
      <w:rFonts w:asciiTheme="majorHAnsi" w:eastAsiaTheme="majorEastAsia" w:hAnsiTheme="majorHAnsi" w:cstheme="majorBidi"/>
      <w:spacing w:val="-10"/>
      <w:kern w:val="28"/>
      <w:sz w:val="56"/>
      <w:szCs w:val="56"/>
    </w:rPr>
  </w:style>
  <w:style w:type="character" w:customStyle="1" w:styleId="Heading1Char">
    <w:name w:val="Heading 1 Char"/>
    <w:basedOn w:val="DefaultParagraphFont"/>
    <w:link w:val="Heading1"/>
    <w:uiPriority w:val="9"/>
    <w:rsid w:val="0092201F"/>
    <w:rPr>
      <w:rFonts w:asciiTheme="majorHAnsi" w:eastAsiaTheme="majorEastAsia" w:hAnsiTheme="majorHAnsi" w:cstheme="majorBidi"/>
      <w:b/>
      <w:color w:val="2F5496" w:themeColor="accent1" w:themeShade="BF"/>
      <w:sz w:val="48"/>
      <w:szCs w:val="48"/>
    </w:rPr>
  </w:style>
  <w:style w:type="paragraph" w:styleId="ListParagraph">
    <w:name w:val="List Paragraph"/>
    <w:basedOn w:val="Normal"/>
    <w:uiPriority w:val="34"/>
    <w:qFormat/>
    <w:rsid w:val="007C6947"/>
    <w:pPr>
      <w:ind w:left="720"/>
      <w:contextualSpacing/>
    </w:pPr>
  </w:style>
  <w:style w:type="character" w:styleId="Hyperlink">
    <w:name w:val="Hyperlink"/>
    <w:basedOn w:val="DefaultParagraphFont"/>
    <w:uiPriority w:val="99"/>
    <w:unhideWhenUsed/>
    <w:rsid w:val="007C6947"/>
    <w:rPr>
      <w:color w:val="0563C1" w:themeColor="hyperlink"/>
      <w:u w:val="single"/>
    </w:rPr>
  </w:style>
  <w:style w:type="character" w:styleId="UnresolvedMention">
    <w:name w:val="Unresolved Mention"/>
    <w:basedOn w:val="DefaultParagraphFont"/>
    <w:uiPriority w:val="99"/>
    <w:semiHidden/>
    <w:unhideWhenUsed/>
    <w:rsid w:val="007C6947"/>
    <w:rPr>
      <w:color w:val="808080"/>
      <w:shd w:val="clear" w:color="auto" w:fill="E6E6E6"/>
    </w:rPr>
  </w:style>
  <w:style w:type="character" w:styleId="FollowedHyperlink">
    <w:name w:val="FollowedHyperlink"/>
    <w:basedOn w:val="DefaultParagraphFont"/>
    <w:uiPriority w:val="99"/>
    <w:semiHidden/>
    <w:unhideWhenUsed/>
    <w:rsid w:val="00EA7997"/>
    <w:rPr>
      <w:color w:val="954F72" w:themeColor="followedHyperlink"/>
      <w:u w:val="single"/>
    </w:rPr>
  </w:style>
  <w:style w:type="character" w:customStyle="1" w:styleId="Heading2Char">
    <w:name w:val="Heading 2 Char"/>
    <w:basedOn w:val="DefaultParagraphFont"/>
    <w:link w:val="Heading2"/>
    <w:uiPriority w:val="9"/>
    <w:rsid w:val="0092201F"/>
    <w:rPr>
      <w:rFonts w:asciiTheme="majorHAnsi" w:eastAsiaTheme="majorEastAsia" w:hAnsiTheme="majorHAnsi" w:cstheme="majorBidi"/>
      <w:color w:val="2F5496" w:themeColor="accent1" w:themeShade="BF"/>
      <w:sz w:val="32"/>
      <w:szCs w:val="32"/>
    </w:rPr>
  </w:style>
  <w:style w:type="paragraph" w:customStyle="1" w:styleId="Code">
    <w:name w:val="Code"/>
    <w:basedOn w:val="HTMLPreformatted"/>
    <w:link w:val="CodeChar"/>
    <w:qFormat/>
    <w:rsid w:val="00407D79"/>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line="256" w:lineRule="atLeast"/>
      <w:ind w:left="720"/>
    </w:pPr>
    <w:rPr>
      <w:rFonts w:ascii="Courier New" w:eastAsia="Times New Roman" w:hAnsi="Courier New" w:cs="Courier New"/>
      <w:color w:val="404040"/>
    </w:rPr>
  </w:style>
  <w:style w:type="character" w:customStyle="1" w:styleId="CodeChar">
    <w:name w:val="Code Char"/>
    <w:basedOn w:val="HTMLPreformattedChar"/>
    <w:link w:val="Code"/>
    <w:rsid w:val="00407D79"/>
    <w:rPr>
      <w:rFonts w:ascii="Courier New" w:eastAsia="Times New Roman" w:hAnsi="Courier New" w:cs="Courier New"/>
      <w:color w:val="404040"/>
      <w:sz w:val="20"/>
      <w:szCs w:val="20"/>
    </w:rPr>
  </w:style>
  <w:style w:type="paragraph" w:styleId="HTMLPreformatted">
    <w:name w:val="HTML Preformatted"/>
    <w:basedOn w:val="Normal"/>
    <w:link w:val="HTMLPreformattedChar"/>
    <w:uiPriority w:val="99"/>
    <w:semiHidden/>
    <w:unhideWhenUsed/>
    <w:rsid w:val="001E6ABD"/>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1E6ABD"/>
    <w:rPr>
      <w:rFonts w:ascii="Consolas" w:hAnsi="Consolas"/>
      <w:sz w:val="20"/>
      <w:szCs w:val="20"/>
    </w:rPr>
  </w:style>
  <w:style w:type="paragraph" w:styleId="NoSpacing">
    <w:name w:val="No Spacing"/>
    <w:link w:val="NoSpacingChar"/>
    <w:uiPriority w:val="1"/>
    <w:qFormat/>
    <w:rsid w:val="009A2DCA"/>
    <w:pPr>
      <w:spacing w:after="0" w:line="240" w:lineRule="auto"/>
    </w:pPr>
    <w:rPr>
      <w:rFonts w:eastAsiaTheme="minorEastAsia"/>
    </w:rPr>
  </w:style>
  <w:style w:type="character" w:customStyle="1" w:styleId="NoSpacingChar">
    <w:name w:val="No Spacing Char"/>
    <w:basedOn w:val="DefaultParagraphFont"/>
    <w:link w:val="NoSpacing"/>
    <w:uiPriority w:val="1"/>
    <w:rsid w:val="009A2DCA"/>
    <w:rPr>
      <w:rFonts w:eastAsiaTheme="minorEastAsia"/>
    </w:rPr>
  </w:style>
  <w:style w:type="paragraph" w:styleId="TOCHeading">
    <w:name w:val="TOC Heading"/>
    <w:basedOn w:val="Heading1"/>
    <w:next w:val="Normal"/>
    <w:uiPriority w:val="39"/>
    <w:unhideWhenUsed/>
    <w:qFormat/>
    <w:rsid w:val="009A2DCA"/>
    <w:pPr>
      <w:outlineLvl w:val="9"/>
    </w:pPr>
  </w:style>
  <w:style w:type="paragraph" w:styleId="TOC1">
    <w:name w:val="toc 1"/>
    <w:basedOn w:val="Normal"/>
    <w:next w:val="Normal"/>
    <w:autoRedefine/>
    <w:uiPriority w:val="39"/>
    <w:unhideWhenUsed/>
    <w:rsid w:val="009A2DCA"/>
    <w:pPr>
      <w:spacing w:after="100"/>
    </w:pPr>
  </w:style>
  <w:style w:type="paragraph" w:styleId="TOC2">
    <w:name w:val="toc 2"/>
    <w:basedOn w:val="Normal"/>
    <w:next w:val="Normal"/>
    <w:autoRedefine/>
    <w:uiPriority w:val="39"/>
    <w:unhideWhenUsed/>
    <w:rsid w:val="009A2DCA"/>
    <w:pPr>
      <w:spacing w:after="100"/>
      <w:ind w:left="220"/>
    </w:pPr>
  </w:style>
  <w:style w:type="character" w:customStyle="1" w:styleId="Heading3Char">
    <w:name w:val="Heading 3 Char"/>
    <w:basedOn w:val="DefaultParagraphFont"/>
    <w:link w:val="Heading3"/>
    <w:uiPriority w:val="9"/>
    <w:rsid w:val="002120C4"/>
    <w:rPr>
      <w:rFonts w:asciiTheme="majorHAnsi" w:eastAsiaTheme="majorEastAsia" w:hAnsiTheme="majorHAnsi" w:cstheme="majorBidi"/>
      <w:color w:val="1F3763" w:themeColor="accent1" w:themeShade="7F"/>
      <w:sz w:val="24"/>
      <w:szCs w:val="24"/>
    </w:rPr>
  </w:style>
  <w:style w:type="paragraph" w:styleId="TOC3">
    <w:name w:val="toc 3"/>
    <w:basedOn w:val="Normal"/>
    <w:next w:val="Normal"/>
    <w:autoRedefine/>
    <w:uiPriority w:val="39"/>
    <w:unhideWhenUsed/>
    <w:rsid w:val="00B104CC"/>
    <w:pPr>
      <w:spacing w:after="100"/>
      <w:ind w:left="440"/>
    </w:pPr>
  </w:style>
  <w:style w:type="paragraph" w:styleId="Header">
    <w:name w:val="header"/>
    <w:basedOn w:val="Normal"/>
    <w:link w:val="HeaderChar"/>
    <w:uiPriority w:val="99"/>
    <w:unhideWhenUsed/>
    <w:rsid w:val="001D1A4E"/>
    <w:pPr>
      <w:tabs>
        <w:tab w:val="center" w:pos="4680"/>
        <w:tab w:val="right" w:pos="9360"/>
      </w:tabs>
      <w:spacing w:after="0" w:line="240" w:lineRule="auto"/>
    </w:pPr>
  </w:style>
  <w:style w:type="character" w:customStyle="1" w:styleId="HeaderChar">
    <w:name w:val="Header Char"/>
    <w:basedOn w:val="DefaultParagraphFont"/>
    <w:link w:val="Header"/>
    <w:uiPriority w:val="99"/>
    <w:rsid w:val="001D1A4E"/>
  </w:style>
  <w:style w:type="paragraph" w:styleId="Footer">
    <w:name w:val="footer"/>
    <w:basedOn w:val="Normal"/>
    <w:link w:val="FooterChar"/>
    <w:uiPriority w:val="99"/>
    <w:unhideWhenUsed/>
    <w:rsid w:val="001D1A4E"/>
    <w:pPr>
      <w:tabs>
        <w:tab w:val="center" w:pos="4680"/>
        <w:tab w:val="right" w:pos="9360"/>
      </w:tabs>
      <w:spacing w:after="0" w:line="240" w:lineRule="auto"/>
    </w:pPr>
  </w:style>
  <w:style w:type="character" w:customStyle="1" w:styleId="FooterChar">
    <w:name w:val="Footer Char"/>
    <w:basedOn w:val="DefaultParagraphFont"/>
    <w:link w:val="Footer"/>
    <w:uiPriority w:val="99"/>
    <w:rsid w:val="001D1A4E"/>
  </w:style>
  <w:style w:type="character" w:styleId="CommentReference">
    <w:name w:val="annotation reference"/>
    <w:basedOn w:val="DefaultParagraphFont"/>
    <w:uiPriority w:val="99"/>
    <w:semiHidden/>
    <w:unhideWhenUsed/>
    <w:rsid w:val="00206384"/>
    <w:rPr>
      <w:sz w:val="16"/>
      <w:szCs w:val="16"/>
    </w:rPr>
  </w:style>
  <w:style w:type="paragraph" w:styleId="CommentText">
    <w:name w:val="annotation text"/>
    <w:basedOn w:val="Normal"/>
    <w:link w:val="CommentTextChar"/>
    <w:uiPriority w:val="99"/>
    <w:unhideWhenUsed/>
    <w:rsid w:val="00206384"/>
    <w:pPr>
      <w:spacing w:line="240" w:lineRule="auto"/>
    </w:pPr>
    <w:rPr>
      <w:sz w:val="20"/>
      <w:szCs w:val="20"/>
    </w:rPr>
  </w:style>
  <w:style w:type="character" w:customStyle="1" w:styleId="CommentTextChar">
    <w:name w:val="Comment Text Char"/>
    <w:basedOn w:val="DefaultParagraphFont"/>
    <w:link w:val="CommentText"/>
    <w:uiPriority w:val="99"/>
    <w:rsid w:val="00206384"/>
    <w:rPr>
      <w:sz w:val="20"/>
      <w:szCs w:val="20"/>
    </w:rPr>
  </w:style>
  <w:style w:type="paragraph" w:styleId="CommentSubject">
    <w:name w:val="annotation subject"/>
    <w:basedOn w:val="CommentText"/>
    <w:next w:val="CommentText"/>
    <w:link w:val="CommentSubjectChar"/>
    <w:uiPriority w:val="99"/>
    <w:semiHidden/>
    <w:unhideWhenUsed/>
    <w:rsid w:val="00206384"/>
    <w:rPr>
      <w:b/>
      <w:bCs/>
    </w:rPr>
  </w:style>
  <w:style w:type="character" w:customStyle="1" w:styleId="CommentSubjectChar">
    <w:name w:val="Comment Subject Char"/>
    <w:basedOn w:val="CommentTextChar"/>
    <w:link w:val="CommentSubject"/>
    <w:uiPriority w:val="99"/>
    <w:semiHidden/>
    <w:rsid w:val="00206384"/>
    <w:rPr>
      <w:b/>
      <w:bCs/>
      <w:sz w:val="20"/>
      <w:szCs w:val="20"/>
    </w:rPr>
  </w:style>
  <w:style w:type="paragraph" w:styleId="BalloonText">
    <w:name w:val="Balloon Text"/>
    <w:basedOn w:val="Normal"/>
    <w:link w:val="BalloonTextChar"/>
    <w:uiPriority w:val="99"/>
    <w:semiHidden/>
    <w:unhideWhenUsed/>
    <w:rsid w:val="0020638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06384"/>
    <w:rPr>
      <w:rFonts w:ascii="Segoe UI" w:hAnsi="Segoe UI" w:cs="Segoe UI"/>
      <w:sz w:val="18"/>
      <w:szCs w:val="18"/>
    </w:rPr>
  </w:style>
  <w:style w:type="paragraph" w:styleId="Revision">
    <w:name w:val="Revision"/>
    <w:hidden/>
    <w:uiPriority w:val="99"/>
    <w:semiHidden/>
    <w:rsid w:val="00717FED"/>
    <w:pPr>
      <w:spacing w:after="0" w:line="240" w:lineRule="auto"/>
    </w:pPr>
  </w:style>
  <w:style w:type="table" w:styleId="TableGrid">
    <w:name w:val="Table Grid"/>
    <w:basedOn w:val="TableNormal"/>
    <w:uiPriority w:val="39"/>
    <w:rsid w:val="00A6413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83F4B"/>
    <w:rPr>
      <w:color w:val="808080"/>
    </w:rPr>
  </w:style>
  <w:style w:type="character" w:styleId="HTMLCode">
    <w:name w:val="HTML Code"/>
    <w:basedOn w:val="DefaultParagraphFont"/>
    <w:uiPriority w:val="99"/>
    <w:semiHidden/>
    <w:unhideWhenUsed/>
    <w:rsid w:val="00A07B61"/>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76892426">
      <w:bodyDiv w:val="1"/>
      <w:marLeft w:val="0"/>
      <w:marRight w:val="0"/>
      <w:marTop w:val="0"/>
      <w:marBottom w:val="0"/>
      <w:divBdr>
        <w:top w:val="none" w:sz="0" w:space="0" w:color="auto"/>
        <w:left w:val="none" w:sz="0" w:space="0" w:color="auto"/>
        <w:bottom w:val="none" w:sz="0" w:space="0" w:color="auto"/>
        <w:right w:val="none" w:sz="0" w:space="0" w:color="auto"/>
      </w:divBdr>
    </w:div>
    <w:div w:id="1723825593">
      <w:bodyDiv w:val="1"/>
      <w:marLeft w:val="0"/>
      <w:marRight w:val="0"/>
      <w:marTop w:val="0"/>
      <w:marBottom w:val="0"/>
      <w:divBdr>
        <w:top w:val="none" w:sz="0" w:space="0" w:color="auto"/>
        <w:left w:val="none" w:sz="0" w:space="0" w:color="auto"/>
        <w:bottom w:val="none" w:sz="0" w:space="0" w:color="auto"/>
        <w:right w:val="none" w:sz="0" w:space="0" w:color="auto"/>
      </w:divBdr>
      <w:divsChild>
        <w:div w:id="1929607449">
          <w:marLeft w:val="0"/>
          <w:marRight w:val="0"/>
          <w:marTop w:val="0"/>
          <w:marBottom w:val="0"/>
          <w:divBdr>
            <w:top w:val="none" w:sz="0" w:space="0" w:color="auto"/>
            <w:left w:val="none" w:sz="0" w:space="0" w:color="auto"/>
            <w:bottom w:val="none" w:sz="0" w:space="0" w:color="auto"/>
            <w:right w:val="none" w:sz="0" w:space="0" w:color="auto"/>
          </w:divBdr>
          <w:divsChild>
            <w:div w:id="1926105115">
              <w:marLeft w:val="240"/>
              <w:marRight w:val="0"/>
              <w:marTop w:val="0"/>
              <w:marBottom w:val="0"/>
              <w:divBdr>
                <w:top w:val="none" w:sz="0" w:space="0" w:color="auto"/>
                <w:left w:val="none" w:sz="0" w:space="0" w:color="auto"/>
                <w:bottom w:val="none" w:sz="0" w:space="0" w:color="auto"/>
                <w:right w:val="none" w:sz="0" w:space="0" w:color="auto"/>
              </w:divBdr>
            </w:div>
          </w:divsChild>
        </w:div>
      </w:divsChild>
    </w:div>
    <w:div w:id="17583324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5.png"/><Relationship Id="rId26" Type="http://schemas.openxmlformats.org/officeDocument/2006/relationships/hyperlink" Target="https://www.mathworks.com/help/matlabmobile_android/sensor-data-collection.html" TargetMode="External"/><Relationship Id="rId39" Type="http://schemas.openxmlformats.org/officeDocument/2006/relationships/image" Target="media/image17.png"/><Relationship Id="rId21" Type="http://schemas.openxmlformats.org/officeDocument/2006/relationships/image" Target="media/image50.png"/><Relationship Id="rId34" Type="http://schemas.openxmlformats.org/officeDocument/2006/relationships/image" Target="media/image13.jpg"/><Relationship Id="rId42" Type="http://schemas.openxmlformats.org/officeDocument/2006/relationships/image" Target="media/image20.png"/><Relationship Id="rId47" Type="http://schemas.openxmlformats.org/officeDocument/2006/relationships/hyperlink" Target="https://www.mathworks.com/help/matlab/ref/format.html" TargetMode="External"/><Relationship Id="rId50" Type="http://schemas.openxmlformats.org/officeDocument/2006/relationships/hyperlink" Target="https://www.mathworks.com/help/matlab/ref/if.html" TargetMode="External"/><Relationship Id="rId55" Type="http://schemas.openxmlformats.org/officeDocument/2006/relationships/image" Target="media/image29.png"/><Relationship Id="rId63" Type="http://schemas.openxmlformats.org/officeDocument/2006/relationships/image" Target="media/image37.png"/><Relationship Id="rId68" Type="http://schemas.openxmlformats.org/officeDocument/2006/relationships/theme" Target="theme/theme1.xml"/><Relationship Id="rId7" Type="http://schemas.openxmlformats.org/officeDocument/2006/relationships/numbering" Target="numbering.xml"/><Relationship Id="rId2" Type="http://schemas.openxmlformats.org/officeDocument/2006/relationships/customXml" Target="../customXml/item2.xml"/><Relationship Id="rId16" Type="http://schemas.openxmlformats.org/officeDocument/2006/relationships/hyperlink" Target="https://www.mathworks.com/" TargetMode="External"/><Relationship Id="rId29" Type="http://schemas.openxmlformats.org/officeDocument/2006/relationships/image" Target="media/image8.png"/><Relationship Id="rId41" Type="http://schemas.openxmlformats.org/officeDocument/2006/relationships/image" Target="media/image19.png"/><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customXml" Target="../customXml/item6.xml"/><Relationship Id="rId11" Type="http://schemas.openxmlformats.org/officeDocument/2006/relationships/footnotes" Target="footnotes.xml"/><Relationship Id="rId24" Type="http://schemas.openxmlformats.org/officeDocument/2006/relationships/image" Target="media/image6.jpg"/><Relationship Id="rId32" Type="http://schemas.openxmlformats.org/officeDocument/2006/relationships/image" Target="media/image11.jpeg"/><Relationship Id="rId37" Type="http://schemas.openxmlformats.org/officeDocument/2006/relationships/hyperlink" Target="https://drive.matlab.com" TargetMode="External"/><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27.png"/><Relationship Id="rId58" Type="http://schemas.openxmlformats.org/officeDocument/2006/relationships/image" Target="media/image32.png"/><Relationship Id="rId66"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hyperlink" Target="https://matlab.mathworks.com/" TargetMode="External"/><Relationship Id="rId28" Type="http://schemas.openxmlformats.org/officeDocument/2006/relationships/image" Target="media/image7.png"/><Relationship Id="rId36" Type="http://schemas.openxmlformats.org/officeDocument/2006/relationships/image" Target="media/image15.jpg"/><Relationship Id="rId49" Type="http://schemas.openxmlformats.org/officeDocument/2006/relationships/hyperlink" Target="https://www.mathworks.com/help/matlab/ref/while.html" TargetMode="External"/><Relationship Id="rId57" Type="http://schemas.openxmlformats.org/officeDocument/2006/relationships/image" Target="media/image31.png"/><Relationship Id="rId61" Type="http://schemas.openxmlformats.org/officeDocument/2006/relationships/image" Target="media/image35.png"/><Relationship Id="rId10" Type="http://schemas.openxmlformats.org/officeDocument/2006/relationships/webSettings" Target="webSettings.xml"/><Relationship Id="rId31" Type="http://schemas.openxmlformats.org/officeDocument/2006/relationships/image" Target="media/image10.png"/><Relationship Id="rId44" Type="http://schemas.openxmlformats.org/officeDocument/2006/relationships/image" Target="media/image22.png"/><Relationship Id="rId52" Type="http://schemas.openxmlformats.org/officeDocument/2006/relationships/image" Target="media/image26.png"/><Relationship Id="rId60" Type="http://schemas.openxmlformats.org/officeDocument/2006/relationships/image" Target="media/image34.png"/><Relationship Id="rId65" Type="http://schemas.openxmlformats.org/officeDocument/2006/relationships/image" Target="media/image39.png"/><Relationship Id="rId4" Type="http://schemas.openxmlformats.org/officeDocument/2006/relationships/customXml" Target="../customXml/item4.xml"/><Relationship Id="rId9" Type="http://schemas.openxmlformats.org/officeDocument/2006/relationships/settings" Target="settings.xml"/><Relationship Id="rId14" Type="http://schemas.openxmlformats.org/officeDocument/2006/relationships/image" Target="media/image2.png"/><Relationship Id="rId22" Type="http://schemas.openxmlformats.org/officeDocument/2006/relationships/image" Target="media/image6.png"/><Relationship Id="rId27" Type="http://schemas.openxmlformats.org/officeDocument/2006/relationships/hyperlink" Target="https://www.mathworks.com/help/matlabmobile/sensor-data-collection.html" TargetMode="External"/><Relationship Id="rId30" Type="http://schemas.openxmlformats.org/officeDocument/2006/relationships/image" Target="media/image9.png"/><Relationship Id="rId35" Type="http://schemas.openxmlformats.org/officeDocument/2006/relationships/image" Target="media/image14.jpg"/><Relationship Id="rId43" Type="http://schemas.openxmlformats.org/officeDocument/2006/relationships/image" Target="media/image21.png"/><Relationship Id="rId48" Type="http://schemas.openxmlformats.org/officeDocument/2006/relationships/image" Target="media/image25.png"/><Relationship Id="rId56" Type="http://schemas.openxmlformats.org/officeDocument/2006/relationships/image" Target="media/image30.png"/><Relationship Id="rId64" Type="http://schemas.openxmlformats.org/officeDocument/2006/relationships/image" Target="media/image38.png"/><Relationship Id="rId8" Type="http://schemas.openxmlformats.org/officeDocument/2006/relationships/styles" Target="styles.xml"/><Relationship Id="rId51" Type="http://schemas.openxmlformats.org/officeDocument/2006/relationships/hyperlink" Target="https://www.mathworks.com/help/matlab/ref/switch.html" TargetMode="External"/><Relationship Id="rId3" Type="http://schemas.openxmlformats.org/officeDocument/2006/relationships/customXml" Target="../customXml/item3.xml"/><Relationship Id="rId12" Type="http://schemas.openxmlformats.org/officeDocument/2006/relationships/endnotes" Target="endnotes.xml"/><Relationship Id="rId17" Type="http://schemas.openxmlformats.org/officeDocument/2006/relationships/image" Target="media/image4.png"/><Relationship Id="rId25" Type="http://schemas.openxmlformats.org/officeDocument/2006/relationships/footer" Target="footer1.xml"/><Relationship Id="rId33" Type="http://schemas.openxmlformats.org/officeDocument/2006/relationships/image" Target="media/image12.jp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3.png"/><Relationship Id="rId6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_rels/item6.xml.rels><?xml version="1.0" encoding="UTF-8" standalone="yes"?>
<Relationships xmlns="http://schemas.openxmlformats.org/package/2006/relationships"><Relationship Id="rId1" Type="http://schemas.openxmlformats.org/officeDocument/2006/relationships/customXmlProps" Target="itemProps6.xml"/></Relationships>
</file>

<file path=customXml/item1.xml><?xml version="1.0" encoding="utf-8"?>
<CoverPageProperties xmlns="http://schemas.microsoft.com/office/2006/coverPageProps">
  <PublishDate/>
  <Abstract/>
  <CompanyAddress>I2 LEARNING</CompanyAddress>
  <CompanyPhone/>
  <CompanyFax/>
  <CompanyEmail/>
</CoverPageProperti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mso-contentType ?>
<spe:Receivers xmlns:spe="http://schemas.microsoft.com/sharepoint/events"/>
</file>

<file path=customXml/item5.xml><?xml version="1.0" encoding="utf-8"?>
<ct:contentTypeSchema xmlns:ct="http://schemas.microsoft.com/office/2006/metadata/contentType" xmlns:ma="http://schemas.microsoft.com/office/2006/metadata/properties/metaAttributes" ct:_="" ma:_="" ma:contentTypeName="Document" ma:contentTypeID="0x0101006DD3081CB64B2D4F8F2370307D362A92" ma:contentTypeVersion="17" ma:contentTypeDescription="Create a new document." ma:contentTypeScope="" ma:versionID="f438142d53d0cc13b51a31b5a6d0d8f7">
  <xsd:schema xmlns:xsd="http://www.w3.org/2001/XMLSchema" xmlns:xs="http://www.w3.org/2001/XMLSchema" xmlns:p="http://schemas.microsoft.com/office/2006/metadata/properties" xmlns:ns2="5c85acdc-a394-4ae0-8c72-fb4a95b3d573" xmlns:ns3="1e7aaee8-c399-46de-aa48-ced854d8e421" targetNamespace="http://schemas.microsoft.com/office/2006/metadata/properties" ma:root="true" ma:fieldsID="16fea678b47845e498ee5f98fabdc016" ns2:_="" ns3:_="">
    <xsd:import namespace="5c85acdc-a394-4ae0-8c72-fb4a95b3d573"/>
    <xsd:import namespace="1e7aaee8-c399-46de-aa48-ced854d8e421"/>
    <xsd:element name="properties">
      <xsd:complexType>
        <xsd:sequence>
          <xsd:element name="documentManagement">
            <xsd:complexType>
              <xsd:all>
                <xsd:element ref="ns2:_dlc_DocId" minOccurs="0"/>
                <xsd:element ref="ns2:_dlc_DocIdUrl" minOccurs="0"/>
                <xsd:element ref="ns2:_dlc_DocIdPersistId" minOccurs="0"/>
                <xsd:element ref="ns3:SharedWithUser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5c85acdc-a394-4ae0-8c72-fb4a95b3d573" elementFormDefault="qualified">
    <xsd:import namespace="http://schemas.microsoft.com/office/2006/documentManagement/types"/>
    <xsd:import namespace="http://schemas.microsoft.com/office/infopath/2007/PartnerControls"/>
    <xsd:element name="_dlc_DocId" ma:index="8" nillable="true" ma:displayName="Document ID Value" ma:description="The value of the document ID assigned to this item." ma:internalName="_dlc_DocId" ma:readOnly="true">
      <xsd:simpleType>
        <xsd:restriction base="dms:Text"/>
      </xsd:simpleType>
    </xsd:element>
    <xsd:element name="_dlc_DocIdUrl" ma:index="9" nillable="true" ma:displayName="Document ID" ma:description="Permanent link to this document." ma:hidden="true" ma:internalName="_dlc_DocIdUrl" ma:readOnly="true">
      <xsd:complexType>
        <xsd:complexContent>
          <xsd:extension base="dms:URL">
            <xsd:sequence>
              <xsd:element name="Url" type="dms:ValidUrl" minOccurs="0" nillable="true"/>
              <xsd:element name="Description" type="xsd:string" nillable="true"/>
            </xsd:sequence>
          </xsd:extension>
        </xsd:complexContent>
      </xsd:complexType>
    </xsd:element>
    <xsd:element name="_dlc_DocIdPersistId" ma:index="10" nillable="true" ma:displayName="Persist ID" ma:description="Keep ID on add." ma:hidden="true" ma:internalName="_dlc_DocIdPersistId" ma:readOnly="true">
      <xsd:simpleType>
        <xsd:restriction base="dms:Boolean"/>
      </xsd:simpleType>
    </xsd:element>
  </xsd:schema>
  <xsd:schema xmlns:xsd="http://www.w3.org/2001/XMLSchema" xmlns:xs="http://www.w3.org/2001/XMLSchema" xmlns:dms="http://schemas.microsoft.com/office/2006/documentManagement/types" xmlns:pc="http://schemas.microsoft.com/office/infopath/2007/PartnerControls" targetNamespace="1e7aaee8-c399-46de-aa48-ced854d8e421" elementFormDefault="qualified">
    <xsd:import namespace="http://schemas.microsoft.com/office/2006/documentManagement/types"/>
    <xsd:import namespace="http://schemas.microsoft.com/office/infopath/2007/PartnerControls"/>
    <xsd:element name="SharedWithUsers" ma:index="11" nillable="true" ma:displayName="Shared With" ma:descripti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6.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D135006-1F29-4BD7-9F2B-BE00474D6202}">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CD5BF12A-ACED-4995-A23C-0B72C75E07A4}">
  <ds:schemaRefs>
    <ds:schemaRef ds:uri="http://schemas.microsoft.com/sharepoint/v3/contenttype/forms"/>
  </ds:schemaRefs>
</ds:datastoreItem>
</file>

<file path=customXml/itemProps4.xml><?xml version="1.0" encoding="utf-8"?>
<ds:datastoreItem xmlns:ds="http://schemas.openxmlformats.org/officeDocument/2006/customXml" ds:itemID="{8E531B64-3EE1-4986-B445-C7FE368F6724}">
  <ds:schemaRefs>
    <ds:schemaRef ds:uri="http://schemas.microsoft.com/sharepoint/events"/>
  </ds:schemaRefs>
</ds:datastoreItem>
</file>

<file path=customXml/itemProps5.xml><?xml version="1.0" encoding="utf-8"?>
<ds:datastoreItem xmlns:ds="http://schemas.openxmlformats.org/officeDocument/2006/customXml" ds:itemID="{B81C0C69-0081-40E1-A625-E875BC073CF3}">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5c85acdc-a394-4ae0-8c72-fb4a95b3d573"/>
    <ds:schemaRef ds:uri="1e7aaee8-c399-46de-aa48-ced854d8e42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6.xml><?xml version="1.0" encoding="utf-8"?>
<ds:datastoreItem xmlns:ds="http://schemas.openxmlformats.org/officeDocument/2006/customXml" ds:itemID="{2536A52B-BB58-4571-AD85-769F4DA3BCA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4052</TotalTime>
  <Pages>19</Pages>
  <Words>3461</Words>
  <Characters>19729</Characters>
  <Application>Microsoft Office Word</Application>
  <DocSecurity>0</DocSecurity>
  <Lines>164</Lines>
  <Paragraphs>46</Paragraphs>
  <ScaleCrop>false</ScaleCrop>
  <HeadingPairs>
    <vt:vector size="2" baseType="variant">
      <vt:variant>
        <vt:lpstr>Title</vt:lpstr>
      </vt:variant>
      <vt:variant>
        <vt:i4>1</vt:i4>
      </vt:variant>
    </vt:vector>
  </HeadingPairs>
  <TitlesOfParts>
    <vt:vector size="1" baseType="lpstr">
      <vt:lpstr>MATLAB STEM Challenge phase two: creating a fitness tracker</vt:lpstr>
    </vt:vector>
  </TitlesOfParts>
  <Company>Mathworks</Company>
  <LinksUpToDate>false</LinksUpToDate>
  <CharactersWithSpaces>23144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MATLAB STEM Challenge phase two: creating a fitness tracker</dc:title>
  <dc:subject/>
  <dc:creator>Jose Avendano Arbelaez</dc:creator>
  <cp:keywords/>
  <dc:description/>
  <cp:lastModifiedBy>Connell D'Souza</cp:lastModifiedBy>
  <cp:revision>22</cp:revision>
  <dcterms:created xsi:type="dcterms:W3CDTF">2018-09-06T20:23:00Z</dcterms:created>
  <dcterms:modified xsi:type="dcterms:W3CDTF">2020-04-24T16:45:00Z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0x0101006DD3081CB64B2D4F8F2370307D362A92</vt:lpwstr>
  </property>
</Properties>
</file>